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1E18C" w14:textId="77BF1FE8" w:rsidR="00D80150" w:rsidRDefault="00E75E70" w:rsidP="007E5176">
      <w:pPr>
        <w:spacing w:line="480" w:lineRule="auto"/>
        <w:rPr>
          <w:b/>
          <w:bCs/>
          <w:color w:val="000000" w:themeColor="text1"/>
        </w:rPr>
      </w:pPr>
      <w:r w:rsidRPr="0047536B">
        <w:rPr>
          <w:b/>
          <w:bCs/>
          <w:color w:val="000000" w:themeColor="text1"/>
        </w:rPr>
        <w:t>ABSTRACT</w:t>
      </w:r>
      <w:r w:rsidR="00961666" w:rsidRPr="0047536B">
        <w:rPr>
          <w:b/>
          <w:bCs/>
          <w:color w:val="000000" w:themeColor="text1"/>
        </w:rPr>
        <w:t xml:space="preserve"> </w:t>
      </w:r>
      <w:r w:rsidR="0053624C" w:rsidRPr="0047536B">
        <w:rPr>
          <w:color w:val="000000" w:themeColor="text1"/>
        </w:rPr>
        <w:t>Historical persecution of grizzly bears in North America reduced the species range by 55%. Today</w:t>
      </w:r>
      <w:r w:rsidR="00D54290" w:rsidRPr="0047536B">
        <w:rPr>
          <w:color w:val="000000" w:themeColor="text1"/>
        </w:rPr>
        <w:t xml:space="preserve">, </w:t>
      </w:r>
      <w:r w:rsidR="0053624C" w:rsidRPr="0047536B">
        <w:rPr>
          <w:color w:val="000000" w:themeColor="text1"/>
        </w:rPr>
        <w:t>dedicated recovery efforts and shifting societal perceptions</w:t>
      </w:r>
      <w:r w:rsidR="00D54290" w:rsidRPr="0047536B">
        <w:rPr>
          <w:color w:val="000000" w:themeColor="text1"/>
        </w:rPr>
        <w:t xml:space="preserve"> have supported the recovery </w:t>
      </w:r>
      <w:r w:rsidR="00F648D3" w:rsidRPr="0047536B">
        <w:rPr>
          <w:color w:val="000000" w:themeColor="text1"/>
        </w:rPr>
        <w:t xml:space="preserve">and expansion </w:t>
      </w:r>
      <w:r w:rsidR="00D54290" w:rsidRPr="0047536B">
        <w:rPr>
          <w:color w:val="000000" w:themeColor="text1"/>
        </w:rPr>
        <w:t xml:space="preserve">of grizzly bear populations in many areas. </w:t>
      </w:r>
      <w:r w:rsidR="00B754CF" w:rsidRPr="0047536B">
        <w:rPr>
          <w:color w:val="000000" w:themeColor="text1"/>
        </w:rPr>
        <w:t>With increasing overlap between people and bears, c</w:t>
      </w:r>
      <w:r w:rsidR="00D54290" w:rsidRPr="0047536B">
        <w:rPr>
          <w:color w:val="000000" w:themeColor="text1"/>
        </w:rPr>
        <w:t xml:space="preserve">onservation actions and scientific inquiry are </w:t>
      </w:r>
      <w:r w:rsidR="00E30025" w:rsidRPr="0047536B">
        <w:rPr>
          <w:color w:val="000000" w:themeColor="text1"/>
        </w:rPr>
        <w:t>now</w:t>
      </w:r>
      <w:r w:rsidR="00D54290" w:rsidRPr="0047536B">
        <w:rPr>
          <w:color w:val="000000" w:themeColor="text1"/>
        </w:rPr>
        <w:t xml:space="preserve"> shifting efforts towards supporting coexistence </w:t>
      </w:r>
      <w:r w:rsidR="00B754CF" w:rsidRPr="0047536B">
        <w:rPr>
          <w:color w:val="000000" w:themeColor="text1"/>
        </w:rPr>
        <w:t>with bears</w:t>
      </w:r>
      <w:r w:rsidR="00D54290" w:rsidRPr="0047536B">
        <w:rPr>
          <w:color w:val="000000" w:themeColor="text1"/>
        </w:rPr>
        <w:t xml:space="preserve">. Here we assessed the demography and behaviour of grizzly bears in </w:t>
      </w:r>
      <w:r w:rsidR="00270A65" w:rsidRPr="0047536B">
        <w:rPr>
          <w:color w:val="000000" w:themeColor="text1"/>
        </w:rPr>
        <w:t xml:space="preserve">a coexistence landscape in </w:t>
      </w:r>
      <w:r w:rsidR="00D54290" w:rsidRPr="0047536B">
        <w:rPr>
          <w:color w:val="000000" w:themeColor="text1"/>
          <w:shd w:val="clear" w:color="auto" w:fill="FFFFFF"/>
        </w:rPr>
        <w:t>southeast British Columbia, Canada, where abundant grizzly bear populations occur among busy, human-settled valleys</w:t>
      </w:r>
      <w:r w:rsidR="00270A65" w:rsidRPr="0047536B">
        <w:rPr>
          <w:color w:val="000000" w:themeColor="text1"/>
          <w:shd w:val="clear" w:color="auto" w:fill="FFFFFF"/>
        </w:rPr>
        <w:t>.</w:t>
      </w:r>
      <w:r w:rsidR="00D54290" w:rsidRPr="0047536B">
        <w:rPr>
          <w:color w:val="000000" w:themeColor="text1"/>
          <w:shd w:val="clear" w:color="auto" w:fill="FFFFFF"/>
        </w:rPr>
        <w:t xml:space="preserve"> </w:t>
      </w:r>
      <w:r w:rsidR="00270A65" w:rsidRPr="0047536B">
        <w:rPr>
          <w:color w:val="000000" w:themeColor="text1"/>
        </w:rPr>
        <w:t>Between 2016 and 2022 we captured 7</w:t>
      </w:r>
      <w:r w:rsidR="0008149D" w:rsidRPr="0047536B">
        <w:rPr>
          <w:color w:val="000000" w:themeColor="text1"/>
        </w:rPr>
        <w:t>6</w:t>
      </w:r>
      <w:r w:rsidR="00270A65" w:rsidRPr="0047536B">
        <w:rPr>
          <w:color w:val="000000" w:themeColor="text1"/>
        </w:rPr>
        <w:t xml:space="preserve"> individual grizzly bears and monitored their conflict behaviour, survival, and reproduction</w:t>
      </w:r>
      <w:r w:rsidR="00B754CF" w:rsidRPr="0047536B">
        <w:rPr>
          <w:color w:val="000000" w:themeColor="text1"/>
        </w:rPr>
        <w:t xml:space="preserve"> </w:t>
      </w:r>
      <w:r w:rsidR="009C2305" w:rsidRPr="0047536B">
        <w:rPr>
          <w:color w:val="000000" w:themeColor="text1"/>
        </w:rPr>
        <w:t>for</w:t>
      </w:r>
      <w:r w:rsidR="00B754CF" w:rsidRPr="0047536B">
        <w:rPr>
          <w:color w:val="000000" w:themeColor="text1"/>
        </w:rPr>
        <w:t xml:space="preserve"> 1</w:t>
      </w:r>
      <w:r w:rsidR="006C6F45" w:rsidRPr="0047536B">
        <w:rPr>
          <w:color w:val="000000" w:themeColor="text1"/>
        </w:rPr>
        <w:t>6</w:t>
      </w:r>
      <w:r w:rsidR="00B754CF" w:rsidRPr="0047536B">
        <w:rPr>
          <w:color w:val="000000" w:themeColor="text1"/>
        </w:rPr>
        <w:t>0 animal-years</w:t>
      </w:r>
      <w:r w:rsidR="00270A65" w:rsidRPr="0047536B">
        <w:rPr>
          <w:color w:val="000000" w:themeColor="text1"/>
        </w:rPr>
        <w:t xml:space="preserve">. </w:t>
      </w:r>
      <w:r w:rsidR="00E30025" w:rsidRPr="0047536B">
        <w:rPr>
          <w:color w:val="000000" w:themeColor="text1"/>
        </w:rPr>
        <w:t xml:space="preserve">The </w:t>
      </w:r>
      <w:r w:rsidR="00270A65" w:rsidRPr="0047536B">
        <w:rPr>
          <w:color w:val="000000" w:themeColor="text1"/>
        </w:rPr>
        <w:t>cause of death for</w:t>
      </w:r>
      <w:r w:rsidR="00E30025" w:rsidRPr="0047536B">
        <w:rPr>
          <w:color w:val="000000" w:themeColor="text1"/>
        </w:rPr>
        <w:t xml:space="preserve"> </w:t>
      </w:r>
      <w:r w:rsidR="0008149D" w:rsidRPr="0047536B">
        <w:rPr>
          <w:color w:val="000000" w:themeColor="text1"/>
        </w:rPr>
        <w:t>fourteen</w:t>
      </w:r>
      <w:r w:rsidR="00270A65" w:rsidRPr="0047536B">
        <w:rPr>
          <w:color w:val="000000" w:themeColor="text1"/>
        </w:rPr>
        <w:t xml:space="preserve"> animals with a functioning collar was human-wildlife conflict (n=6), road or rail collision (n=</w:t>
      </w:r>
      <w:r w:rsidR="002F4BC7" w:rsidRPr="0047536B">
        <w:rPr>
          <w:color w:val="000000" w:themeColor="text1"/>
        </w:rPr>
        <w:t>6</w:t>
      </w:r>
      <w:r w:rsidR="00270A65" w:rsidRPr="0047536B">
        <w:rPr>
          <w:color w:val="000000" w:themeColor="text1"/>
        </w:rPr>
        <w:t>), unknown but human suspected (n=1), and natural (n=1). Subadult survival was the lowest recorded in North America, while adult survival was similar to other studies, suggesting an intense demographic filter for young animals.</w:t>
      </w:r>
      <w:r w:rsidR="003811B4" w:rsidRPr="0047536B">
        <w:rPr>
          <w:color w:val="000000" w:themeColor="text1"/>
        </w:rPr>
        <w:t xml:space="preserve"> </w:t>
      </w:r>
      <w:r w:rsidR="00270A65" w:rsidRPr="0047536B">
        <w:rPr>
          <w:color w:val="000000" w:themeColor="text1"/>
        </w:rPr>
        <w:t xml:space="preserve">We estimate that </w:t>
      </w:r>
      <w:r w:rsidR="00483554" w:rsidRPr="0047536B">
        <w:rPr>
          <w:color w:val="000000" w:themeColor="text1"/>
        </w:rPr>
        <w:t xml:space="preserve">human-caused </w:t>
      </w:r>
      <w:r w:rsidR="00270A65" w:rsidRPr="0047536B">
        <w:rPr>
          <w:color w:val="000000" w:themeColor="text1"/>
        </w:rPr>
        <w:t xml:space="preserve">mortality is underreported in government databases by </w:t>
      </w:r>
      <w:r w:rsidR="008B771D" w:rsidRPr="0047536B">
        <w:rPr>
          <w:color w:val="000000" w:themeColor="text1"/>
        </w:rPr>
        <w:t>6</w:t>
      </w:r>
      <w:r w:rsidR="00B754CF" w:rsidRPr="0047536B">
        <w:rPr>
          <w:color w:val="000000" w:themeColor="text1"/>
        </w:rPr>
        <w:t>5</w:t>
      </w:r>
      <w:r w:rsidR="00270A65" w:rsidRPr="0047536B">
        <w:rPr>
          <w:color w:val="000000" w:themeColor="text1"/>
        </w:rPr>
        <w:t>%,</w:t>
      </w:r>
      <w:r w:rsidR="00483554" w:rsidRPr="0047536B">
        <w:rPr>
          <w:color w:val="000000" w:themeColor="text1"/>
        </w:rPr>
        <w:t xml:space="preserve"> or for every recorded mortality there are </w:t>
      </w:r>
      <w:r w:rsidR="008B771D" w:rsidRPr="0047536B">
        <w:rPr>
          <w:color w:val="000000" w:themeColor="text1"/>
        </w:rPr>
        <w:t>~2</w:t>
      </w:r>
      <w:r w:rsidR="00483554" w:rsidRPr="0047536B">
        <w:rPr>
          <w:color w:val="000000" w:themeColor="text1"/>
        </w:rPr>
        <w:t xml:space="preserve"> that go unreported. </w:t>
      </w:r>
      <w:r w:rsidR="00B754CF" w:rsidRPr="0047536B">
        <w:rPr>
          <w:color w:val="000000" w:themeColor="text1"/>
        </w:rPr>
        <w:t xml:space="preserve">Reporting was especially low for road and rail mortalities. </w:t>
      </w:r>
      <w:r w:rsidR="00B96269" w:rsidRPr="0047536B">
        <w:rPr>
          <w:color w:val="000000" w:themeColor="text1"/>
        </w:rPr>
        <w:t xml:space="preserve">Grizzly bear mortality in the Elk Valley due to collisions and conflicts with people is an order of magnitude greater than elsewhere in British Columbia. </w:t>
      </w:r>
      <w:r w:rsidR="00483554" w:rsidRPr="0047536B">
        <w:rPr>
          <w:color w:val="000000" w:themeColor="text1"/>
        </w:rPr>
        <w:t>Combining DNA- and collar-based estimates of population growth we show that grizzly bear abundance is stable due to source-sink dynamics, whereby ~</w:t>
      </w:r>
      <w:r w:rsidR="004955E0" w:rsidRPr="0047536B">
        <w:rPr>
          <w:color w:val="000000" w:themeColor="text1"/>
        </w:rPr>
        <w:t>7</w:t>
      </w:r>
      <w:r w:rsidR="00483554" w:rsidRPr="0047536B">
        <w:rPr>
          <w:color w:val="000000" w:themeColor="text1"/>
        </w:rPr>
        <w:t xml:space="preserve"> immigrant bears per year offset the high mortality rates in the area.</w:t>
      </w:r>
      <w:r w:rsidR="00AA0B5B" w:rsidRPr="0047536B">
        <w:rPr>
          <w:color w:val="000000" w:themeColor="text1"/>
        </w:rPr>
        <w:t xml:space="preserve"> </w:t>
      </w:r>
      <w:r w:rsidR="003811B4" w:rsidRPr="0047536B">
        <w:rPr>
          <w:color w:val="000000" w:themeColor="text1"/>
        </w:rPr>
        <w:t xml:space="preserve">Grizzly bears dispersing into the valley are often young and more conflict-naïve, creating a conflict </w:t>
      </w:r>
      <w:r w:rsidR="00CB396C" w:rsidRPr="0047536B">
        <w:rPr>
          <w:color w:val="000000" w:themeColor="text1"/>
        </w:rPr>
        <w:t>spiral</w:t>
      </w:r>
      <w:r w:rsidR="003811B4" w:rsidRPr="0047536B">
        <w:rPr>
          <w:color w:val="000000" w:themeColor="text1"/>
        </w:rPr>
        <w:t xml:space="preserve"> that can be interrupted by reducing mortality of young animals. </w:t>
      </w:r>
      <w:r w:rsidR="00AA0B5B" w:rsidRPr="0047536B">
        <w:rPr>
          <w:color w:val="000000" w:themeColor="text1"/>
        </w:rPr>
        <w:t>Creating a self-sustaining population of bears</w:t>
      </w:r>
      <w:ins w:id="0" w:author="Clayton Lamb" w:date="2023-07-19T14:26:00Z">
        <w:r w:rsidR="003D0BC4">
          <w:rPr>
            <w:color w:val="000000" w:themeColor="text1"/>
          </w:rPr>
          <w:t xml:space="preserve"> </w:t>
        </w:r>
      </w:ins>
      <w:del w:id="1" w:author="Clayton Lamb" w:date="2023-07-19T14:26:00Z">
        <w:r w:rsidR="00AA0B5B" w:rsidRPr="0047536B" w:rsidDel="003D0BC4">
          <w:rPr>
            <w:color w:val="000000" w:themeColor="text1"/>
          </w:rPr>
          <w:delText xml:space="preserve"> </w:delText>
        </w:r>
        <w:r w:rsidR="00CB396C" w:rsidRPr="0047536B" w:rsidDel="003D0BC4">
          <w:rPr>
            <w:color w:val="000000" w:themeColor="text1"/>
          </w:rPr>
          <w:delText>within the study area</w:delText>
        </w:r>
      </w:del>
      <w:ins w:id="2" w:author="Clayton Lamb" w:date="2023-07-19T14:27:00Z">
        <w:r w:rsidR="003D0BC4">
          <w:rPr>
            <w:color w:val="000000" w:themeColor="text1"/>
          </w:rPr>
          <w:t xml:space="preserve">in the Elk Valley </w:t>
        </w:r>
        <w:r w:rsidR="003D0BC4">
          <w:rPr>
            <w:color w:val="000000" w:themeColor="text1"/>
          </w:rPr>
          <w:t>that does not rely on immigration</w:t>
        </w:r>
      </w:ins>
      <w:r w:rsidR="00CB396C" w:rsidRPr="0047536B">
        <w:rPr>
          <w:color w:val="000000" w:themeColor="text1"/>
        </w:rPr>
        <w:t xml:space="preserve"> </w:t>
      </w:r>
      <w:r w:rsidR="00AA0B5B" w:rsidRPr="0047536B">
        <w:rPr>
          <w:color w:val="000000" w:themeColor="text1"/>
        </w:rPr>
        <w:t>will require targeted efforts to reduce or secure attractants on private property and strategies to minimize collisions with trains and vehicles.</w:t>
      </w:r>
    </w:p>
    <w:p w14:paraId="646AC612" w14:textId="17AA5029" w:rsidR="007E5176" w:rsidRPr="00D80150" w:rsidRDefault="00E75E70" w:rsidP="007E5176">
      <w:pPr>
        <w:spacing w:line="480" w:lineRule="auto"/>
        <w:rPr>
          <w:b/>
          <w:bCs/>
          <w:color w:val="000000" w:themeColor="text1"/>
        </w:rPr>
      </w:pPr>
      <w:r w:rsidRPr="0047536B">
        <w:rPr>
          <w:b/>
        </w:rPr>
        <w:lastRenderedPageBreak/>
        <w:t>KEYWORDS</w:t>
      </w:r>
      <w:r w:rsidR="00961666" w:rsidRPr="0047536B">
        <w:rPr>
          <w:color w:val="000000" w:themeColor="text1"/>
        </w:rPr>
        <w:t xml:space="preserve"> carnivore, </w:t>
      </w:r>
      <w:r w:rsidR="00A46034" w:rsidRPr="0047536B">
        <w:rPr>
          <w:color w:val="000000" w:themeColor="text1"/>
        </w:rPr>
        <w:t>demography</w:t>
      </w:r>
      <w:r w:rsidR="00961666" w:rsidRPr="0047536B">
        <w:rPr>
          <w:color w:val="000000" w:themeColor="text1"/>
        </w:rPr>
        <w:t>,</w:t>
      </w:r>
      <w:r w:rsidR="00A46034" w:rsidRPr="0047536B">
        <w:rPr>
          <w:color w:val="000000" w:themeColor="text1"/>
        </w:rPr>
        <w:t xml:space="preserve"> </w:t>
      </w:r>
      <w:r w:rsidR="0047536B" w:rsidRPr="0047536B">
        <w:rPr>
          <w:color w:val="000000" w:themeColor="text1"/>
        </w:rPr>
        <w:t>genetic capture recapture</w:t>
      </w:r>
      <w:r w:rsidR="00961666" w:rsidRPr="0047536B">
        <w:rPr>
          <w:color w:val="000000" w:themeColor="text1"/>
        </w:rPr>
        <w:t xml:space="preserve">, </w:t>
      </w:r>
      <w:r w:rsidR="009577FD" w:rsidRPr="0047536B">
        <w:rPr>
          <w:color w:val="000000" w:themeColor="text1"/>
        </w:rPr>
        <w:t xml:space="preserve">reproduction, </w:t>
      </w:r>
      <w:r w:rsidR="00A46034" w:rsidRPr="0047536B">
        <w:rPr>
          <w:color w:val="000000" w:themeColor="text1"/>
        </w:rPr>
        <w:t>roadkill,</w:t>
      </w:r>
      <w:r w:rsidR="0047536B" w:rsidRPr="0047536B">
        <w:rPr>
          <w:color w:val="000000" w:themeColor="text1"/>
        </w:rPr>
        <w:t xml:space="preserve"> Ursus</w:t>
      </w:r>
    </w:p>
    <w:p w14:paraId="30844C41" w14:textId="43AEF47C" w:rsidR="00D80150" w:rsidRDefault="00D80150" w:rsidP="00D80150">
      <w:pPr>
        <w:pStyle w:val="NormalWeb"/>
        <w:spacing w:line="480" w:lineRule="auto"/>
        <w:rPr>
          <w:color w:val="000000" w:themeColor="text1"/>
        </w:rPr>
      </w:pPr>
      <w:r>
        <w:rPr>
          <w:b/>
        </w:rPr>
        <w:t>INTRODUCTION</w:t>
      </w:r>
    </w:p>
    <w:p w14:paraId="1AF7EA5E" w14:textId="08B89714" w:rsidR="00D86E7E" w:rsidRPr="0047536B" w:rsidRDefault="00D86E7E" w:rsidP="00D80150">
      <w:pPr>
        <w:pStyle w:val="NormalWeb"/>
        <w:spacing w:line="480" w:lineRule="auto"/>
        <w:rPr>
          <w:color w:val="000000" w:themeColor="text1"/>
        </w:rPr>
      </w:pPr>
      <w:r w:rsidRPr="0047536B">
        <w:rPr>
          <w:color w:val="000000" w:themeColor="text1"/>
        </w:rPr>
        <w:t xml:space="preserve">During the early to </w:t>
      </w:r>
      <w:r w:rsidR="000E51E3" w:rsidRPr="0047536B">
        <w:rPr>
          <w:color w:val="000000" w:themeColor="text1"/>
        </w:rPr>
        <w:t>mid-</w:t>
      </w:r>
      <w:r w:rsidR="001006F5" w:rsidRPr="0047536B">
        <w:rPr>
          <w:color w:val="000000" w:themeColor="text1"/>
        </w:rPr>
        <w:t>twentieth</w:t>
      </w:r>
      <w:r w:rsidRPr="0047536B">
        <w:rPr>
          <w:color w:val="000000" w:themeColor="text1"/>
        </w:rPr>
        <w:t xml:space="preserve"> century</w:t>
      </w:r>
      <w:r w:rsidR="0034262D" w:rsidRPr="0047536B">
        <w:rPr>
          <w:color w:val="000000" w:themeColor="text1"/>
        </w:rPr>
        <w:t>,</w:t>
      </w:r>
      <w:r w:rsidRPr="0047536B">
        <w:rPr>
          <w:color w:val="000000" w:themeColor="text1"/>
        </w:rPr>
        <w:t xml:space="preserve"> grizzly bear</w:t>
      </w:r>
      <w:r w:rsidR="005A25F4" w:rsidRPr="0047536B">
        <w:rPr>
          <w:color w:val="000000" w:themeColor="text1"/>
        </w:rPr>
        <w:t xml:space="preserve"> (</w:t>
      </w:r>
      <w:r w:rsidR="005A25F4" w:rsidRPr="0047536B">
        <w:rPr>
          <w:i/>
          <w:iCs/>
          <w:color w:val="000000" w:themeColor="text1"/>
        </w:rPr>
        <w:t>Ursus arctos)</w:t>
      </w:r>
      <w:r w:rsidRPr="0047536B">
        <w:rPr>
          <w:color w:val="000000" w:themeColor="text1"/>
        </w:rPr>
        <w:t xml:space="preserve"> populations were dramatically reduced</w:t>
      </w:r>
      <w:r w:rsidR="00AB6F3D" w:rsidRPr="0047536B">
        <w:rPr>
          <w:color w:val="000000" w:themeColor="text1"/>
        </w:rPr>
        <w:t xml:space="preserve"> in North America </w:t>
      </w:r>
      <w:r w:rsidR="00AB6F3D" w:rsidRPr="0047536B">
        <w:rPr>
          <w:color w:val="000000" w:themeColor="text1"/>
        </w:rPr>
        <w:fldChar w:fldCharType="begin"/>
      </w:r>
      <w:r w:rsidR="005B58DF" w:rsidRPr="0047536B">
        <w:rPr>
          <w:color w:val="000000" w:themeColor="text1"/>
        </w:rPr>
        <w:instrText xml:space="preserve"> ADDIN ZOTERO_ITEM CSL_CITATION {"citationID":"eXhu3zhq","properties":{"formattedCitation":"(Mattson and Merrill 2002)","plainCitation":"(Mattson and Merrill 2002)","noteIndex":0},"citationItems":[{"id":177,"uris":["http://zotero.org/users/6749014/items/BY7ESKAI"],"itemData":{"id":177,"type":"article-journal","abstract":"We investigatedfactors associated with the distribution of grizzly bears (Ursus arctos horribilis) in 1850 and their extirpation during 1850-1920 and 1920-1970 in the contiguous United States. We used autologistic regression to describe relations between grizzly bear range in 1850, 1920, and 1970 and potential explanatory factors specified for a comprehensive grid of cells, each 900 km2 in size. We also related persistence, 1920-1970, to range size and shape. Grizzly bear range in 1850 was positively related to occurrence in mountainous ecoregions and the ranges of oaks (Quercus spp.), pinon pines (Pinus edulis and P. monophylla), whitebark pine (P. albicaulis), and bison (Bos bison) and negatively related to occurrence in prairie and hot desert ecoregions. Relations with salmon (Oncorynchus spp.) range and human factors were complex. Persistence of grizzly bear range, 1850-1970, was positively related to occurrence in the Rocky Mountains, whitebark pine range, and local size of grizzly bear range at the beginning of each period, and negatively related to number of humans and the ranges of bison, salmon, and pinon pines. We speculate that foods affected persistence primarily by influencing thefrequency of contact between humans and bears. With respect to current conservation, grizzly bears survivedfrom 1920 to 1970 most often where ranges at the beginning of this period were either larger than 20,000 km2 or larger than 7,000 km2 but with a ratio ofperimeter to area of &lt;2. Without reductions in human lethality after 1970, there would have been no chance that core grizzly bear range would be as extensive as it is now. Although grizzly bear range in the Yellowstone region is currently the most robust of any to potentialfuture increases in human lethality, bears in this region are threatened by the loss of whitebark pine.","container-title":"Conservation Biology","issue":"4","language":"en","page":"1123-1136","source":"Zotero","title":"Extirpations of Grizzly Bears in the Contiguous United States, 1850-2000","volume":"16","author":[{"family":"Mattson","given":"David J."},{"family":"Merrill","given":"Troy"}],"issued":{"date-parts":[["2002"]]}}}],"schema":"https://github.com/citation-style-language/schema/raw/master/csl-citation.json"} </w:instrText>
      </w:r>
      <w:r w:rsidR="00AB6F3D" w:rsidRPr="0047536B">
        <w:rPr>
          <w:color w:val="000000" w:themeColor="text1"/>
        </w:rPr>
        <w:fldChar w:fldCharType="separate"/>
      </w:r>
      <w:r w:rsidR="00AB6F3D" w:rsidRPr="0047536B">
        <w:rPr>
          <w:noProof/>
          <w:color w:val="000000" w:themeColor="text1"/>
        </w:rPr>
        <w:t>(Mattson and Merrill 2002)</w:t>
      </w:r>
      <w:r w:rsidR="00AB6F3D" w:rsidRPr="0047536B">
        <w:rPr>
          <w:color w:val="000000" w:themeColor="text1"/>
        </w:rPr>
        <w:fldChar w:fldCharType="end"/>
      </w:r>
      <w:r w:rsidRPr="0047536B">
        <w:rPr>
          <w:color w:val="000000" w:themeColor="text1"/>
        </w:rPr>
        <w:t xml:space="preserve">. The </w:t>
      </w:r>
      <w:r w:rsidR="0022754E" w:rsidRPr="0047536B">
        <w:rPr>
          <w:color w:val="000000" w:themeColor="text1"/>
        </w:rPr>
        <w:t xml:space="preserve">species was considered a </w:t>
      </w:r>
      <w:r w:rsidR="00103CDB" w:rsidRPr="0047536B">
        <w:rPr>
          <w:color w:val="000000" w:themeColor="text1"/>
        </w:rPr>
        <w:t>‘</w:t>
      </w:r>
      <w:r w:rsidR="0022754E" w:rsidRPr="0047536B">
        <w:rPr>
          <w:color w:val="000000" w:themeColor="text1"/>
        </w:rPr>
        <w:t>dangerous impediment to progress</w:t>
      </w:r>
      <w:r w:rsidR="00C5601F" w:rsidRPr="0047536B">
        <w:rPr>
          <w:color w:val="000000" w:themeColor="text1"/>
        </w:rPr>
        <w:t>’</w:t>
      </w:r>
      <w:r w:rsidR="00AB6F3D" w:rsidRPr="0047536B">
        <w:rPr>
          <w:color w:val="000000" w:themeColor="text1"/>
        </w:rPr>
        <w:t xml:space="preserve"> </w:t>
      </w:r>
      <w:r w:rsidR="0022754E" w:rsidRPr="0047536B">
        <w:rPr>
          <w:color w:val="000000" w:themeColor="text1"/>
        </w:rPr>
        <w:t>by many settlers</w:t>
      </w:r>
      <w:r w:rsidR="005F02EF" w:rsidRPr="0047536B">
        <w:rPr>
          <w:color w:val="000000" w:themeColor="text1"/>
        </w:rPr>
        <w:t xml:space="preserve"> </w:t>
      </w:r>
      <w:r w:rsidR="005F02EF" w:rsidRPr="0047536B">
        <w:rPr>
          <w:color w:val="000000" w:themeColor="text1"/>
        </w:rPr>
        <w:fldChar w:fldCharType="begin"/>
      </w:r>
      <w:r w:rsidR="005F02EF" w:rsidRPr="0047536B">
        <w:rPr>
          <w:color w:val="000000" w:themeColor="text1"/>
        </w:rPr>
        <w:instrText xml:space="preserve"> ADDIN ZOTERO_ITEM CSL_CITATION {"citationID":"xKzRBNlN","properties":{"formattedCitation":"(Peek et al. 2003)","plainCitation":"(Peek et al. 2003)","noteIndex":0},"citationItems":[{"id":8,"uris":["http://zotero.org/users/6749014/items/U4NYWKZA"],"itemData":{"id":8,"type":"report","event-place":"Victoria, B.C","language":"en","page":"90","publisher":"Minister of Water, Land and Air Protection Government of British Columbia","publisher-place":"Victoria, B.C","source":"Zotero","title":"Management Of Grizzly Bears In British Columbia: A Review By An Independent Scientific Panel","author":[{"family":"Peek","given":"James"},{"family":"Beecham","given":"John"},{"family":"Garshelis","given":"David"},{"family":"Messier","given":"François"},{"family":"Miller","given":"Sterling"},{"family":"Strickland","given":"Dale"}],"issued":{"date-parts":[["2003"]]}}}],"schema":"https://github.com/citation-style-language/schema/raw/master/csl-citation.json"} </w:instrText>
      </w:r>
      <w:r w:rsidR="005F02EF" w:rsidRPr="0047536B">
        <w:rPr>
          <w:color w:val="000000" w:themeColor="text1"/>
        </w:rPr>
        <w:fldChar w:fldCharType="separate"/>
      </w:r>
      <w:r w:rsidR="005F02EF" w:rsidRPr="0047536B">
        <w:rPr>
          <w:noProof/>
          <w:color w:val="000000" w:themeColor="text1"/>
        </w:rPr>
        <w:t>(Peek et al. 2003)</w:t>
      </w:r>
      <w:r w:rsidR="005F02EF" w:rsidRPr="0047536B">
        <w:rPr>
          <w:color w:val="000000" w:themeColor="text1"/>
        </w:rPr>
        <w:fldChar w:fldCharType="end"/>
      </w:r>
      <w:r w:rsidR="00103CDB" w:rsidRPr="0047536B">
        <w:rPr>
          <w:color w:val="000000" w:themeColor="text1"/>
        </w:rPr>
        <w:t>,</w:t>
      </w:r>
      <w:r w:rsidR="0022754E" w:rsidRPr="0047536B">
        <w:rPr>
          <w:color w:val="000000" w:themeColor="text1"/>
        </w:rPr>
        <w:t xml:space="preserve"> and </w:t>
      </w:r>
      <w:r w:rsidR="00E6736A" w:rsidRPr="0047536B">
        <w:rPr>
          <w:color w:val="000000" w:themeColor="text1"/>
        </w:rPr>
        <w:t>due to</w:t>
      </w:r>
      <w:r w:rsidR="00AB6F3D" w:rsidRPr="0047536B">
        <w:rPr>
          <w:color w:val="000000" w:themeColor="text1"/>
        </w:rPr>
        <w:t xml:space="preserve"> shooting, trapping, and poisoning across much of the continent, the </w:t>
      </w:r>
      <w:r w:rsidR="0022754E" w:rsidRPr="0047536B">
        <w:rPr>
          <w:color w:val="000000" w:themeColor="text1"/>
        </w:rPr>
        <w:t>species</w:t>
      </w:r>
      <w:r w:rsidRPr="0047536B">
        <w:rPr>
          <w:color w:val="000000" w:themeColor="text1"/>
        </w:rPr>
        <w:t xml:space="preserve"> range</w:t>
      </w:r>
      <w:r w:rsidR="005F02EF" w:rsidRPr="0047536B">
        <w:rPr>
          <w:color w:val="000000" w:themeColor="text1"/>
        </w:rPr>
        <w:t xml:space="preserve"> </w:t>
      </w:r>
      <w:r w:rsidR="00C5257E" w:rsidRPr="0047536B">
        <w:rPr>
          <w:color w:val="000000" w:themeColor="text1"/>
        </w:rPr>
        <w:t>contracted</w:t>
      </w:r>
      <w:r w:rsidRPr="0047536B">
        <w:rPr>
          <w:color w:val="000000" w:themeColor="text1"/>
        </w:rPr>
        <w:t xml:space="preserve"> </w:t>
      </w:r>
      <w:r w:rsidR="009C2305" w:rsidRPr="0047536B">
        <w:rPr>
          <w:color w:val="000000" w:themeColor="text1"/>
        </w:rPr>
        <w:t xml:space="preserve">by </w:t>
      </w:r>
      <w:r w:rsidR="00431D66" w:rsidRPr="0047536B">
        <w:rPr>
          <w:color w:val="000000" w:themeColor="text1"/>
        </w:rPr>
        <w:t>5</w:t>
      </w:r>
      <w:r w:rsidR="00C55223" w:rsidRPr="0047536B">
        <w:rPr>
          <w:color w:val="000000" w:themeColor="text1"/>
        </w:rPr>
        <w:t>3</w:t>
      </w:r>
      <w:r w:rsidRPr="0047536B">
        <w:rPr>
          <w:color w:val="000000" w:themeColor="text1"/>
        </w:rPr>
        <w:t xml:space="preserve">% </w:t>
      </w:r>
      <w:r w:rsidR="00431D66" w:rsidRPr="0047536B">
        <w:rPr>
          <w:color w:val="000000" w:themeColor="text1"/>
        </w:rPr>
        <w:fldChar w:fldCharType="begin"/>
      </w:r>
      <w:r w:rsidR="005B58DF" w:rsidRPr="0047536B">
        <w:rPr>
          <w:color w:val="000000" w:themeColor="text1"/>
        </w:rPr>
        <w:instrText xml:space="preserve"> ADDIN ZOTERO_ITEM CSL_CITATION {"citationID":"ACG4ju7j","properties":{"formattedCitation":"(Laliberte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431D66" w:rsidRPr="0047536B">
        <w:rPr>
          <w:color w:val="000000" w:themeColor="text1"/>
        </w:rPr>
        <w:fldChar w:fldCharType="separate"/>
      </w:r>
      <w:r w:rsidR="00431D66" w:rsidRPr="0047536B">
        <w:rPr>
          <w:noProof/>
          <w:color w:val="000000" w:themeColor="text1"/>
        </w:rPr>
        <w:t>(Laliberte and Ripple 2004)</w:t>
      </w:r>
      <w:r w:rsidR="00431D66" w:rsidRPr="0047536B">
        <w:rPr>
          <w:color w:val="000000" w:themeColor="text1"/>
        </w:rPr>
        <w:fldChar w:fldCharType="end"/>
      </w:r>
      <w:r w:rsidR="0022754E" w:rsidRPr="0047536B">
        <w:rPr>
          <w:color w:val="000000" w:themeColor="text1"/>
        </w:rPr>
        <w:t>.</w:t>
      </w:r>
      <w:r w:rsidR="00520719">
        <w:rPr>
          <w:color w:val="000000" w:themeColor="text1"/>
        </w:rPr>
        <w:t xml:space="preserve"> By the 1970’s grizzly bears only occupied 2% of their former range in the continental USA, leaving western Canada and the state of Alaska as the strongholds for the  species in North America. </w:t>
      </w:r>
      <w:r w:rsidR="009C2305" w:rsidRPr="0047536B">
        <w:rPr>
          <w:color w:val="000000" w:themeColor="text1"/>
        </w:rPr>
        <w:t>A</w:t>
      </w:r>
      <w:r w:rsidRPr="0047536B">
        <w:rPr>
          <w:color w:val="000000" w:themeColor="text1"/>
        </w:rPr>
        <w:t>s the environment</w:t>
      </w:r>
      <w:r w:rsidR="007A0C23" w:rsidRPr="0047536B">
        <w:rPr>
          <w:color w:val="000000" w:themeColor="text1"/>
        </w:rPr>
        <w:t>al</w:t>
      </w:r>
      <w:r w:rsidRPr="0047536B">
        <w:rPr>
          <w:color w:val="000000" w:themeColor="text1"/>
        </w:rPr>
        <w:t xml:space="preserve"> movement grew </w:t>
      </w:r>
      <w:r w:rsidR="009C2305" w:rsidRPr="0047536B">
        <w:rPr>
          <w:color w:val="000000" w:themeColor="text1"/>
        </w:rPr>
        <w:t xml:space="preserve">in the second half of the twentieth century </w:t>
      </w:r>
      <w:r w:rsidRPr="0047536B">
        <w:rPr>
          <w:color w:val="000000" w:themeColor="text1"/>
        </w:rPr>
        <w:t xml:space="preserve">and societal </w:t>
      </w:r>
      <w:r w:rsidR="005F02EF" w:rsidRPr="0047536B">
        <w:rPr>
          <w:color w:val="000000" w:themeColor="text1"/>
        </w:rPr>
        <w:t xml:space="preserve">views of </w:t>
      </w:r>
      <w:r w:rsidRPr="0047536B">
        <w:rPr>
          <w:color w:val="000000" w:themeColor="text1"/>
        </w:rPr>
        <w:t>peoples’ place in nature shifted from a perspective of dominion to mutualism</w:t>
      </w:r>
      <w:r w:rsidR="005B58DF" w:rsidRPr="0047536B">
        <w:rPr>
          <w:color w:val="000000" w:themeColor="text1"/>
        </w:rPr>
        <w:t xml:space="preserve"> </w:t>
      </w:r>
      <w:r w:rsidR="005B58DF" w:rsidRPr="0047536B">
        <w:rPr>
          <w:color w:val="000000" w:themeColor="text1"/>
        </w:rPr>
        <w:fldChar w:fldCharType="begin"/>
      </w:r>
      <w:r w:rsidR="005B58DF" w:rsidRPr="0047536B">
        <w:rPr>
          <w:color w:val="000000" w:themeColor="text1"/>
        </w:rPr>
        <w:instrText xml:space="preserve"> ADDIN ZOTERO_ITEM CSL_CITATION {"citationID":"SKJ5IYby","properties":{"formattedCitation":"(Manfredo et al. 2020)","plainCitation":"(Manfredo et al. 2020)","noteIndex":0},"citationItems":[{"id":1484,"uris":["http://zotero.org/users/6749014/items/HHK72H7M"],"itemData":{"id":1484,"type":"article-journal","abstract":"This study proposes that anthropomorphism is a key factor in stimulating both wildlife value shift and changing attitudes toward wildlife management in modernized countries. Evidence suggests that cultural shift due to modernization increases anthropomorphic attributions which leads to seeing wildlife as more human-like. This provides a foundation for a shift in values from domination, in which wildlife are for human uses, to mutualism in which wildlife are seen as part of one’s social community. This theoretical proposition was tested with a nationwide study of 43,949 U.S. subjects obtained by mail survey and e-mail panel. Values and anthropomorphism were measured using established item scaling. We found that, as expected, anthropomorphism is strongly related to mutualist values. It was weakly associated with modernization variables (income, urbanization, education) at the individual level and moderately associated at the state level. Results suggest a modernized environment fosters anthropomorphic attribution, but the variables we used are not the proximate cause of this process at individual level. To provide a partial test of the likely causal sequence, we found that the effect of anthropomorphism on attitudes is mediated by wildlife values. Anthropomorphism, through its effect in stimulating value shift, leads to challenges of traditional approaches to wildlife management. It emphasizes consideration of individual animals and the avoidance of lethal control techniques such as is proposed in the concept of compassionate conservation. Further research in other modernized countries with similar cultural characteristics is needed to establish the broader generalizability of our findings.","container-title":"Biological Conservation","DOI":"10.1016/j.biocon.2019.108297","ISSN":"00063207","journalAbbreviation":"Biological Conservation","language":"en","page":"108297","source":"DOI.org (Crossref)","title":"How anthropomorphism is changing the social context of modern wildlife conservation","volume":"241","author":[{"family":"Manfredo","given":"Michael J."},{"family":"Urquiza-Haas","given":"Esmeralda G."},{"family":"Don Carlos","given":"Andrew W."},{"family":"Bruskotter","given":"Jeremy T."},{"family":"Dietsch","given":"Alia M."}],"issued":{"date-parts":[["2020",1]]}}}],"schema":"https://github.com/citation-style-language/schema/raw/master/csl-citation.json"} </w:instrText>
      </w:r>
      <w:r w:rsidR="005B58DF" w:rsidRPr="0047536B">
        <w:rPr>
          <w:color w:val="000000" w:themeColor="text1"/>
        </w:rPr>
        <w:fldChar w:fldCharType="separate"/>
      </w:r>
      <w:r w:rsidR="005B58DF" w:rsidRPr="0047536B">
        <w:rPr>
          <w:noProof/>
          <w:color w:val="000000" w:themeColor="text1"/>
        </w:rPr>
        <w:t>(Manfredo et al. 2020)</w:t>
      </w:r>
      <w:r w:rsidR="005B58DF" w:rsidRPr="0047536B">
        <w:rPr>
          <w:color w:val="000000" w:themeColor="text1"/>
        </w:rPr>
        <w:fldChar w:fldCharType="end"/>
      </w:r>
      <w:r w:rsidRPr="0047536B">
        <w:rPr>
          <w:color w:val="000000" w:themeColor="text1"/>
        </w:rPr>
        <w:t>, the persecution of grizzly bears slowe</w:t>
      </w:r>
      <w:r w:rsidR="005B58DF" w:rsidRPr="0047536B">
        <w:rPr>
          <w:color w:val="000000" w:themeColor="text1"/>
        </w:rPr>
        <w:t xml:space="preserve">d </w:t>
      </w:r>
      <w:r w:rsidR="005B58DF" w:rsidRPr="0047536B">
        <w:rPr>
          <w:color w:val="000000" w:themeColor="text1"/>
        </w:rPr>
        <w:fldChar w:fldCharType="begin"/>
      </w:r>
      <w:r w:rsidR="005B58DF" w:rsidRPr="0047536B">
        <w:rPr>
          <w:color w:val="000000" w:themeColor="text1"/>
        </w:rPr>
        <w:instrText xml:space="preserve"> ADDIN ZOTERO_ITEM CSL_CITATION {"citationID":"zVGySLvD","properties":{"formattedCitation":"(Bruskotter et al. 2017)","plainCitation":"(Bruskotter et al. 2017)","noteIndex":0},"citationItems":[{"id":884,"uris":["http://zotero.org/users/6749014/items/6XQ5M5X5"],"itemData":{"id":884,"type":"article-journal","abstract":"Large carnivores are threatened worldwide by a variety of human-driven factors, including persecution, which regularly results when they come into conflict with people. Although human activities are almost universally viewed as negatively affecting carnivore conservation, we contend that conservation outcomes for carnivores are improved when social and economic forces reduce the risks associated with these species and facilitate the acquisition of values favorable to their conservation. We make three specific propositions: (1) Societal tolerance for carnivores is affected by the distribution of risks and benefits associated with these species, (2) modernization and its associated social changes reduce the risks associated with large carnivores and their conservation, and (3) modernization induces lasting effects on conservation by changing societal values. We review existing evidence and present cross-sectional data showing that variation among nations in large carnivore conservation outcomes are related to three facets of modernization believed to reduce the risks associated with large carnivores.","container-title":"BioScience","DOI":"10.1093/biosci/bix049","ISSN":"0006-3568, 1525-3244","issue":"7","language":"en","page":"646-655","source":"DOI.org (Crossref)","title":"Modernization, Risk, and Conservation of the World's Largest Carnivores","volume":"67","author":[{"family":"Bruskotter","given":"Jeremy T."},{"family":"Vucetich","given":"John A."},{"family":"Manfredo","given":"Michael J."},{"family":"Karns","given":"Gabriel R."},{"family":"Wolf","given":"Christopher"},{"family":"Ard","given":"Kerry"},{"family":"Carter","given":"Neil H."},{"family":"López-Bao","given":"José Vicente"},{"family":"Chapron","given":"Guillaume"},{"family":"Gehrt","given":"Stanley D."},{"family":"Ripple","given":"William J."}],"issued":{"date-parts":[["2017",7]]}}}],"schema":"https://github.com/citation-style-language/schema/raw/master/csl-citation.json"} </w:instrText>
      </w:r>
      <w:r w:rsidR="005B58DF" w:rsidRPr="0047536B">
        <w:rPr>
          <w:color w:val="000000" w:themeColor="text1"/>
        </w:rPr>
        <w:fldChar w:fldCharType="separate"/>
      </w:r>
      <w:r w:rsidR="005B58DF" w:rsidRPr="0047536B">
        <w:rPr>
          <w:noProof/>
          <w:color w:val="000000" w:themeColor="text1"/>
        </w:rPr>
        <w:t>(Bruskotter et al. 2017)</w:t>
      </w:r>
      <w:r w:rsidR="005B58DF" w:rsidRPr="0047536B">
        <w:rPr>
          <w:color w:val="000000" w:themeColor="text1"/>
        </w:rPr>
        <w:fldChar w:fldCharType="end"/>
      </w:r>
      <w:r w:rsidRPr="0047536B">
        <w:rPr>
          <w:color w:val="000000" w:themeColor="text1"/>
        </w:rPr>
        <w:t>. In 1975</w:t>
      </w:r>
      <w:r w:rsidR="009C2305" w:rsidRPr="0047536B">
        <w:rPr>
          <w:color w:val="000000" w:themeColor="text1"/>
        </w:rPr>
        <w:t xml:space="preserve"> after a century of persecution</w:t>
      </w:r>
      <w:r w:rsidRPr="0047536B">
        <w:rPr>
          <w:color w:val="000000" w:themeColor="text1"/>
          <w:shd w:val="clear" w:color="auto" w:fill="FFFFFF"/>
        </w:rPr>
        <w:t>, the grizzly bear</w:t>
      </w:r>
      <w:r w:rsidR="00EB6A15" w:rsidRPr="0047536B">
        <w:rPr>
          <w:color w:val="000000" w:themeColor="text1"/>
          <w:shd w:val="clear" w:color="auto" w:fill="FFFFFF"/>
        </w:rPr>
        <w:t xml:space="preserve"> was listed</w:t>
      </w:r>
      <w:r w:rsidRPr="0047536B">
        <w:rPr>
          <w:color w:val="000000" w:themeColor="text1"/>
          <w:shd w:val="clear" w:color="auto" w:fill="FFFFFF"/>
        </w:rPr>
        <w:t xml:space="preserve"> as a threatened species in the contiguous United States under the Endangered Species Act.</w:t>
      </w:r>
      <w:r w:rsidR="002D6F3E" w:rsidRPr="0047536B">
        <w:rPr>
          <w:color w:val="000000" w:themeColor="text1"/>
          <w:shd w:val="clear" w:color="auto" w:fill="FFFFFF"/>
        </w:rPr>
        <w:t xml:space="preserve"> </w:t>
      </w:r>
      <w:r w:rsidRPr="0047536B">
        <w:rPr>
          <w:color w:val="000000" w:themeColor="text1"/>
          <w:shd w:val="clear" w:color="auto" w:fill="FFFFFF"/>
        </w:rPr>
        <w:t xml:space="preserve">For over </w:t>
      </w:r>
      <w:r w:rsidR="00C644C9" w:rsidRPr="0047536B">
        <w:rPr>
          <w:color w:val="000000" w:themeColor="text1"/>
          <w:shd w:val="clear" w:color="auto" w:fill="FFFFFF"/>
        </w:rPr>
        <w:t>thirty</w:t>
      </w:r>
      <w:r w:rsidRPr="0047536B">
        <w:rPr>
          <w:color w:val="000000" w:themeColor="text1"/>
          <w:shd w:val="clear" w:color="auto" w:fill="FFFFFF"/>
        </w:rPr>
        <w:t xml:space="preserve"> years</w:t>
      </w:r>
      <w:r w:rsidR="00C644C9" w:rsidRPr="0047536B">
        <w:rPr>
          <w:color w:val="000000" w:themeColor="text1"/>
          <w:shd w:val="clear" w:color="auto" w:fill="FFFFFF"/>
        </w:rPr>
        <w:t>,</w:t>
      </w:r>
      <w:r w:rsidRPr="0047536B">
        <w:rPr>
          <w:color w:val="000000" w:themeColor="text1"/>
          <w:shd w:val="clear" w:color="auto" w:fill="FFFFFF"/>
        </w:rPr>
        <w:t xml:space="preserve"> efforts have been made to reduce human-caused mortality of grizzly bears and increase population connectivity in the United States and Canada</w:t>
      </w:r>
      <w:r w:rsidR="005B58DF" w:rsidRPr="0047536B">
        <w:rPr>
          <w:color w:val="000000" w:themeColor="text1"/>
          <w:shd w:val="clear" w:color="auto" w:fill="FFFFFF"/>
        </w:rPr>
        <w:t xml:space="preserve"> </w:t>
      </w:r>
      <w:r w:rsidR="005B58DF" w:rsidRPr="0047536B">
        <w:rPr>
          <w:color w:val="000000" w:themeColor="text1"/>
          <w:shd w:val="clear" w:color="auto" w:fill="FFFFFF"/>
        </w:rPr>
        <w:fldChar w:fldCharType="begin"/>
      </w:r>
      <w:r w:rsidR="00EC705E" w:rsidRPr="0047536B">
        <w:rPr>
          <w:color w:val="000000" w:themeColor="text1"/>
          <w:shd w:val="clear" w:color="auto" w:fill="FFFFFF"/>
        </w:rPr>
        <w:instrText xml:space="preserve"> ADDIN ZOTERO_ITEM CSL_CITATION {"citationID":"RyvLF9Vx","properties":{"formattedCitation":"(Schwartz et al. 2006, Hebblewhite et al. 2022)","plainCitation":"(Schwartz et al. 2006, Hebblewhite et al. 2022)","noteIndex":0},"citationItems":[{"id":1143,"uris":["http://zotero.org/users/6749014/items/9F4NFG56"],"itemData":{"id":1143,"type":"article-journal","abstract":"During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A."},{"family":"Moody","given":"Dave"},{"family":"Servheen","given":"Christopher"}],"issued":{"date-parts":[["2006",1]]}}},{"id":4615,"uris":["http://zotero.org/users/6749014/items/FAD3IR9P"],"itemData":{"id":4615,"type":"article-journal","abstract":"Founded in 1993, the Yellowstone to Yukon (Y2Y) vision was one of the earliest large-landscape conservation visions. Despite growing recognition of large-landscape conservation strategies, there have been few tests to date of conservation gains achieved through such approaches. We tested for conservation gains in the Y2Y region of North America following initiation of the Y2Y conservation vision in 1993 using a counterfactual spatiotemporal comparison and tracking change in five different conservation metrics. First, we enumerated the area of land within Y2Y in designated protected areas. We then compared the rate of change of protected area growth before- and after-initiation of Y2Y in 1993 and to two adjacent counterfactual regions. Protected areas in the Y2Y grew by 7.8%, increasing by 107,289 km2, exceeding the Aichi target of 17% of the area under protection by 2018. More importantly, the rate of protected area growth increased 90% following initiation of the Y2Y large-landscape conservation vision in 1993, whereas protected area growth declined in adjacent regions, or remained constant throughout North America. Sustained growth in protected areas and private land conservation was complemented by expansion of endangered grizzly bears in the U.S. portion of Y2Y, the greatest global expansion from zero to at least 117 wildlife road-crossing structures and growing mainstreaming coverage of the Y2Y vision. Our counterfactual comparison provides valuable evidence that large-landscape conservation strategies such as Y2Y can enhance protected area growth and other conservation metrics. We conclude that large-landscape conservation strategies may be a useful model for achieving global large-landscape conservation and biodiversity conservation targets.","container-title":"Conservation Science and Practice","DOI":"10.1111/csp2.588","ISSN":"2578-4854","issue":"1","language":"en","note":"_eprint: https://onlinelibrary.wiley.com/doi/pdf/10.1111/csp2.588","page":"e588","source":"Wiley Online Library","title":"Can a large-landscape conservation vision contribute to achieving biodiversity targets?","volume":"4","author":[{"family":"Hebblewhite","given":"Mark"},{"family":"Hilty","given":"Jodi A."},{"family":"Williams","given":"Sara"},{"family":"Locke","given":"Harvey"},{"family":"Chester","given":"Charles"},{"family":"Johns","given":"David"},{"family":"Kehm","given":"Gregory"},{"family":"Francis","given":"Wendy L."}],"issued":{"date-parts":[["2022"]]}}}],"schema":"https://github.com/citation-style-language/schema/raw/master/csl-citation.json"} </w:instrText>
      </w:r>
      <w:r w:rsidR="005B58DF" w:rsidRPr="0047536B">
        <w:rPr>
          <w:color w:val="000000" w:themeColor="text1"/>
          <w:shd w:val="clear" w:color="auto" w:fill="FFFFFF"/>
        </w:rPr>
        <w:fldChar w:fldCharType="separate"/>
      </w:r>
      <w:r w:rsidR="00EC705E" w:rsidRPr="0047536B">
        <w:rPr>
          <w:noProof/>
          <w:color w:val="000000" w:themeColor="text1"/>
          <w:shd w:val="clear" w:color="auto" w:fill="FFFFFF"/>
        </w:rPr>
        <w:t>(Schwartz et al. 2006, Hebblewhite et al. 2022)</w:t>
      </w:r>
      <w:r w:rsidR="005B58DF" w:rsidRPr="0047536B">
        <w:rPr>
          <w:color w:val="000000" w:themeColor="text1"/>
          <w:shd w:val="clear" w:color="auto" w:fill="FFFFFF"/>
        </w:rPr>
        <w:fldChar w:fldCharType="end"/>
      </w:r>
      <w:r w:rsidRPr="0047536B">
        <w:rPr>
          <w:color w:val="000000" w:themeColor="text1"/>
          <w:shd w:val="clear" w:color="auto" w:fill="FFFFFF"/>
        </w:rPr>
        <w:t xml:space="preserve">. </w:t>
      </w:r>
      <w:r w:rsidR="0035355A" w:rsidRPr="0047536B">
        <w:rPr>
          <w:color w:val="000000" w:themeColor="text1"/>
          <w:shd w:val="clear" w:color="auto" w:fill="FFFFFF"/>
        </w:rPr>
        <w:t>For example, significant changes to policy and regulation in British Columbia between 1964 and 1996 restricted the hunter kill and secured persistent attractants such as open garbage dumps, reflecting the shifting public attitudes towards grizzly bears. S</w:t>
      </w:r>
      <w:r w:rsidR="00272453" w:rsidRPr="0047536B">
        <w:rPr>
          <w:color w:val="000000" w:themeColor="text1"/>
          <w:shd w:val="clear" w:color="auto" w:fill="FFFFFF"/>
        </w:rPr>
        <w:t>everal</w:t>
      </w:r>
      <w:r w:rsidRPr="0047536B">
        <w:rPr>
          <w:color w:val="000000" w:themeColor="text1"/>
          <w:shd w:val="clear" w:color="auto" w:fill="FFFFFF"/>
        </w:rPr>
        <w:t xml:space="preserve"> populations</w:t>
      </w:r>
      <w:r w:rsidR="009C2305" w:rsidRPr="0047536B">
        <w:rPr>
          <w:color w:val="000000" w:themeColor="text1"/>
          <w:shd w:val="clear" w:color="auto" w:fill="FFFFFF"/>
        </w:rPr>
        <w:t xml:space="preserve"> have </w:t>
      </w:r>
      <w:r w:rsidR="0035355A" w:rsidRPr="0047536B">
        <w:rPr>
          <w:color w:val="000000" w:themeColor="text1"/>
          <w:shd w:val="clear" w:color="auto" w:fill="FFFFFF"/>
        </w:rPr>
        <w:t xml:space="preserve">since </w:t>
      </w:r>
      <w:r w:rsidR="009C2305" w:rsidRPr="0047536B">
        <w:rPr>
          <w:color w:val="000000" w:themeColor="text1"/>
          <w:shd w:val="clear" w:color="auto" w:fill="FFFFFF"/>
        </w:rPr>
        <w:t>recovered</w:t>
      </w:r>
      <w:r w:rsidR="006A5259" w:rsidRPr="0047536B">
        <w:rPr>
          <w:color w:val="000000" w:themeColor="text1"/>
          <w:shd w:val="clear" w:color="auto" w:fill="FFFFFF"/>
        </w:rPr>
        <w:t>, some of which</w:t>
      </w:r>
      <w:r w:rsidRPr="0047536B">
        <w:rPr>
          <w:color w:val="000000" w:themeColor="text1"/>
          <w:shd w:val="clear" w:color="auto" w:fill="FFFFFF"/>
        </w:rPr>
        <w:t xml:space="preserve"> were once small, isolated, and </w:t>
      </w:r>
      <w:r w:rsidR="0068433C" w:rsidRPr="0047536B">
        <w:rPr>
          <w:color w:val="000000" w:themeColor="text1"/>
          <w:shd w:val="clear" w:color="auto" w:fill="FFFFFF"/>
        </w:rPr>
        <w:t xml:space="preserve">in </w:t>
      </w:r>
      <w:r w:rsidRPr="0047536B">
        <w:rPr>
          <w:color w:val="000000" w:themeColor="text1"/>
          <w:shd w:val="clear" w:color="auto" w:fill="FFFFFF"/>
        </w:rPr>
        <w:t xml:space="preserve">peril. </w:t>
      </w:r>
      <w:r w:rsidR="00F17E83" w:rsidRPr="0047536B">
        <w:rPr>
          <w:color w:val="000000" w:themeColor="text1"/>
          <w:shd w:val="clear" w:color="auto" w:fill="FFFFFF"/>
        </w:rPr>
        <w:t xml:space="preserve">Grizzly bear </w:t>
      </w:r>
      <w:r w:rsidR="00F17E83" w:rsidRPr="0047536B">
        <w:rPr>
          <w:color w:val="000000" w:themeColor="text1"/>
        </w:rPr>
        <w:t>populations are now increasing in many areas</w:t>
      </w:r>
      <w:r w:rsidR="00583AFF" w:rsidRPr="0047536B">
        <w:rPr>
          <w:color w:val="000000" w:themeColor="text1"/>
        </w:rPr>
        <w:t xml:space="preserve"> in </w:t>
      </w:r>
      <w:r w:rsidR="00167A34" w:rsidRPr="0047536B">
        <w:rPr>
          <w:color w:val="000000" w:themeColor="text1"/>
        </w:rPr>
        <w:t xml:space="preserve">and around the defined US Recovery Zones in </w:t>
      </w:r>
      <w:r w:rsidR="001C16CE" w:rsidRPr="0047536B">
        <w:rPr>
          <w:color w:val="000000" w:themeColor="text1"/>
        </w:rPr>
        <w:t>four</w:t>
      </w:r>
      <w:r w:rsidR="00167A34" w:rsidRPr="0047536B">
        <w:rPr>
          <w:color w:val="000000" w:themeColor="text1"/>
        </w:rPr>
        <w:t xml:space="preserve"> U.S states, and in portions of southern</w:t>
      </w:r>
      <w:r w:rsidR="001C16CE" w:rsidRPr="0047536B">
        <w:rPr>
          <w:color w:val="000000" w:themeColor="text1"/>
        </w:rPr>
        <w:t xml:space="preserve"> Canada</w:t>
      </w:r>
      <w:r w:rsidR="0035355A" w:rsidRPr="0047536B">
        <w:rPr>
          <w:color w:val="000000" w:themeColor="text1"/>
        </w:rPr>
        <w:t xml:space="preserve">, such as in central British Columbia </w:t>
      </w:r>
      <w:r w:rsidR="0035355A" w:rsidRPr="0047536B">
        <w:rPr>
          <w:color w:val="000000" w:themeColor="text1"/>
          <w:shd w:val="clear" w:color="auto" w:fill="FFFFFF"/>
        </w:rPr>
        <w:fldChar w:fldCharType="begin"/>
      </w:r>
      <w:r w:rsidR="0035355A" w:rsidRPr="0047536B">
        <w:rPr>
          <w:color w:val="000000" w:themeColor="text1"/>
          <w:shd w:val="clear" w:color="auto" w:fill="FFFFFF"/>
        </w:rPr>
        <w:instrText xml:space="preserve"> ADDIN ZOTERO_ITEM CSL_CITATION {"citationID":"gYCqLRAb","properties":{"formattedCitation":"(McLellan 1989, Apps et al. 2014, Lamb et al. 2018, Hatter et al. 2018, McLellan et al. 2021)","plainCitation":"(McLellan 1989, Apps et al. 2014, Lamb et al. 2018, Hatter et al. 2018, McLellan et al. 2021)","noteIndex":0},"citationItems":[{"id":165,"uris":["http://zotero.org/users/6749014/items/E8YVMYGV"],"itemData":{"id":165,"type":"article-journal","abstract":"Reproductive parameters and rate of increase were estimated for a grizzly bear (Ursus arctos) population in southeastern British Columbia during a period of timber harvest and gas exploration, 1979–1987.I hypothesized that these activities would be detrimental to the population and predicted a negative rate of increase. There was an average of 2.26 cubs in 31 litters. The average of nine interbirth intervals was 2.67 years, and the average age at which five females produced their first litter was 6 years. The population's annual reproductive rate calculated by three methods averaged 0.86 cubs per adult female. By iteration of the Lotka equation, the best estimate of the exponential rate of increase was 0.081. Industrial activities did not appear to have a significant detrimental effect on the grizzly bear population in the Flathead Valley during the period of study but the roads built provided easy access for hunters and poachers.","container-title":"Canadian Journal of Zoology","DOI":"10.1139/z89-266","ISSN":"0008-4301, 1480-3283","issue":"8","journalAbbreviation":"Can. J. Zool.","language":"en","page":"1865-1868","source":"DOI.org (Crossref)","title":"Dynamics of a grizzly bear population during a period of industrial resource extraction. III. Natality and rate of increase","volume":"67","author":[{"family":"McLellan","given":"Bruce N."}],"issued":{"date-parts":[["1989",8,1]]}}},{"id":811,"uris":["http://zotero.org/users/6749014/items/QFMHLS3F"],"itemData":{"id":811,"type":"report","event-place":"Victoria, British Columbia","language":"en","page":"125","publisher":"Aspen Wildlife Research and Ministry of Environment","publisher-place":"Victoria, British Columbia","source":"Zotero","title":"Grizzly bear population abundance, distribution, and connectivity across British Columbia's southern Coast Ranges","author":[{"family":"Apps","given":"Clayton"},{"family":"Paetkau","given":"David"},{"family":"McLellan","given":"B. N."},{"family":"Hamilton","given":"A N"},{"family":"Bateman","given":"B"}],"issued":{"date-parts":[["2014"]]}}},{"id":4703,"uris":["http://zotero.org/users/6749014/items/L3DHBUY9"],"itemData":{"id":4703,"type":"article-journal","container-title":"Journal of Applied Ecology","DOI":"10.1111/1365-2664.13056","ISSN":"00218901","issue":"3","journalAbbreviation":"J Appl Ecol","language":"en","license":"Creative Commons Attribution-NonCommercial-NoDerivatives 4.0 International License (CC-BY-NC-ND)","page":"1406-1417","source":"DOI.org (Crossref)","title":"Effects of habitat quality and access management on the density of a recovering grizzly bear population","volume":"55","author":[{"family":"Lamb","given":"Clayton T."},{"family":"Mowat","given":"Garth"},{"family":"Reid","given":"Aaron"},{"family":"Smit","given":"Laura"},{"family":"Proctor","given":"Michael"},{"family":"McLellan","given":"Bruce N."},{"family":"Nielsen","given":"Scott E."},{"family":"Boutin","given":"Stan"}],"editor":[{"family":"Marnewick","given":"Kelly"}],"issued":{"date-parts":[["2018",5]]}}},{"id":1274,"uris":["http://zotero.org/users/6749014/items/YNSWQDHX"],"itemData":{"id":1274,"type":"article-journal","abstract":"Grizzly bear (Ursus arctos) populations are costly to monitor by traditional survey methods. In British Columbia, Canada, hunter kill data are available and provide relatively inexpensive information that possibly can be used to estimate trends in hunted populations. We applied statistical population reconstruction (SPR) using Program POPRECON 2.0 to evaluate trends in abundance of ࣙ3-year-old male grizzly bears for 3 large areas in British Columbia. Model inputs included annual estimates of age-at-kill and hunter effort, combined with auxiliary information on population abundance in 2012, and a non-hunting survival rate. Modeled abundance in all 3 areas was sensitive to the auxiliary abundance estimate but less so for the auxiliary survival estimate or the length of the time series. Relative trends in abundance appeared to be primarily affected by kill and effort data and were less affected by the auxiliary data. The gradual increase in abundance within the Temperate Mountains area from 1985 to 2004 followed by an apparent decline was consistent with other independent studies and supported the premise that grizzly bear numbers were recovering from a population low until between 2000 and 2005. Our results suggest that the grizzly bear population in the Boreal–Sub-boreal area was also recovering during this period. Our analysis demonstrates the potential utility of SPR for monitoring grizzly bear population trends, but results from the Coastal area also highlight the importance of sufﬁcient hunter-kill and -effort data, in addition to quality auxiliary data, to detect population change. Future enhancements in Program POPRECON may help improve the performance and utility of SPR for grizzly bears in British Columbia.","container-title":"Ursus","DOI":"10.2192/URSUS-D-18-00001.1","ISSN":"1537-6176","issue":"1","journalAbbreviation":"Ursus","language":"en","page":"1","source":"DOI.org (Crossref)","title":"Statistical population reconstruction to evaluate grizzly bear trends in British Columbia, Canada","volume":"29","author":[{"family":"Hatter","given":"Ian W."},{"family":"Mowat","given":"Garth"},{"family":"McLellan","given":"Bruce N."}],"issued":{"date-parts":[["2018",12,1]]}}},{"id":738,"uris":["http://zotero.org/users/6749014/items/CA6FJESP"],"itemData":{"id":738,"type":"article-journal","abstract":"Identifying mechanisms of population change is fundamental for conserving small and declining populations and determining effective management strategies. Few studies, however, have measured the demographic components of population change for small populations of mammals (&lt;50 individuals). We estimated vital rates and trends in two adjacent but genetically distinct, threatened brown bear (Ursus arctos) populations in British Columbia, Canada, following the cessation of hunting. One population had approximately 45 resident bears but had some genetic and geographic connectivity to neighboring populations, while the other population had &lt;25 individuals and was isolated. We estimated population-­specific vital rates by monitoring survival and reproduction of telemetered female bears and their dependent offspring from 2005 to 2018. In the larger, connected population, independent female survival was 1.00 (95% CI: 0.96–­1.00) and the survival of cubs in their first year was 0.85 (95% CI: 0.62–­0.95). In the smaller, isolated population, independent female survival was 0.81 (95% CI: 0.64–­0.93) and first-­year cub survival was 0.33 (95% CI: 0.11–­0.67). Reproductive rates did not differ between populations. The large differences in age-­specific survival estimates resulted in a projected population increase in the larger population (λ = 1.09; 95% CI: 1.04–­1.13) and population decrease in the smaller population (λ = 0.84; 95% CI: 0.72–­0.95). Low female survival in the smaller population was the result of both continued human-­caused mortality and an unusually high rate of natural mortality. Low cub survival may have been due to inbreeding and the loss of genetic diversity common in small populations, or to limited resources. In a systematic literature review, we compared our population trend estimates with those reported for other small populations (&lt;300 individuals) of brown bears. Results suggest that once brown bear populations become small and isolated, populations rarely increase and, even with intensive management, recovery remains challenging.","container-title":"Ecology and Evolution","DOI":"10.1002/ece3.7301","ISSN":"2045-7758, 2045-7758","issue":"7","journalAbbreviation":"Ecol. Evol.","language":"en","page":"3422-3434","source":"DOI.org (Crossref)","title":"Vital rates of two small populations of brown bears in Canada and range‐wide relationship between population size and trend","volume":"11","author":[{"family":"McLellan","given":"Michelle L."},{"family":"McLellan","given":"Bruce N."},{"family":"Sollmann","given":"Rahel"},{"family":"Wittmer","given":"Heiko U."}],"issued":{"date-parts":[["2021",4]]}}}],"schema":"https://github.com/citation-style-language/schema/raw/master/csl-citation.json"} </w:instrText>
      </w:r>
      <w:r w:rsidR="0035355A" w:rsidRPr="0047536B">
        <w:rPr>
          <w:color w:val="000000" w:themeColor="text1"/>
          <w:shd w:val="clear" w:color="auto" w:fill="FFFFFF"/>
        </w:rPr>
        <w:fldChar w:fldCharType="separate"/>
      </w:r>
      <w:r w:rsidR="0035355A" w:rsidRPr="0047536B">
        <w:rPr>
          <w:noProof/>
          <w:color w:val="000000" w:themeColor="text1"/>
          <w:shd w:val="clear" w:color="auto" w:fill="FFFFFF"/>
        </w:rPr>
        <w:t xml:space="preserve">(McLellan 1989, Apps et al. 2014, Lamb et al. 2018, Hatter et al. 2018, McLellan et </w:t>
      </w:r>
      <w:r w:rsidR="0035355A" w:rsidRPr="0047536B">
        <w:rPr>
          <w:noProof/>
          <w:color w:val="000000" w:themeColor="text1"/>
          <w:shd w:val="clear" w:color="auto" w:fill="FFFFFF"/>
        </w:rPr>
        <w:lastRenderedPageBreak/>
        <w:t>al. 2021)</w:t>
      </w:r>
      <w:r w:rsidR="0035355A" w:rsidRPr="0047536B">
        <w:rPr>
          <w:color w:val="000000" w:themeColor="text1"/>
          <w:shd w:val="clear" w:color="auto" w:fill="FFFFFF"/>
        </w:rPr>
        <w:fldChar w:fldCharType="end"/>
      </w:r>
      <w:r w:rsidR="0035355A" w:rsidRPr="0047536B">
        <w:rPr>
          <w:color w:val="000000" w:themeColor="text1"/>
        </w:rPr>
        <w:t xml:space="preserve"> or expanding eastward into portions of their historic range in Alberta </w:t>
      </w:r>
      <w:r w:rsidR="0035355A" w:rsidRPr="0047536B">
        <w:rPr>
          <w:color w:val="000000" w:themeColor="text1"/>
        </w:rPr>
        <w:fldChar w:fldCharType="begin"/>
      </w:r>
      <w:r w:rsidR="0035355A" w:rsidRPr="0047536B">
        <w:rPr>
          <w:color w:val="000000" w:themeColor="text1"/>
        </w:rPr>
        <w:instrText xml:space="preserve"> ADDIN ZOTERO_ITEM CSL_CITATION {"citationID":"utbXZOvA","properties":{"formattedCitation":"(Morehouse and Boyce 2016)","plainCitation":"(Morehouse and Boyce 2016)","noteIndex":0},"citationItems":[{"id":139,"uris":["http://zotero.org/users/6749014/items/MFSMFC4G"],"itemData":{"id":139,"type":"article-journal","abstract":"Local perceptions of grizzly bear (Ursus arctos) numbers in southwestern Alberta, Canada are incongruent with their threatened status. We used non-invasive genetic sampling to estimate grizzly bear density and abundance in southwestern Alberta. We established 899 bear rub objects (e.g., tree, power pole, fence post) for hair sample collection across the study area by surveying trail networks, using geographic information system layers, and working with &gt;70 landowners to identify priority sampling areas. The study area included 2 management zones: the Recovery Zone where the objective was to recover the grizzly bear population, and a Support Zone intended to maintain those bears not exclusively within the Recovery Zone. We visited rub objects every 3 weeks from late May through early November for 8 visits (7 sampling occasions) per ﬁeld season. We also allowed for opportunistically collected hair samples (e.g., trapped bears, hair at agricultural bear-conﬂict sites). We identiﬁed species, individual identity, and sex based on nuclear DNA extracted from hair follicles. From 2013 through 2014, we identiﬁed 164 individual grizzly bears. Using spatially explicit capture–recapture models (SECR), we estimated density in 2 ways. First, we estimated density for each sex and year separately (2013: M ¼ 9.2/1,000 km2 in the Recovery Zone and 8.1/1,000 km2 in the Support Zone, F ¼ 14.9/1,000 km2 in the Recovery Zone and 13.6/1,000 km2 in the Support Zone; 2014: M ¼ 7.2/1,000 km2 in the Recovery Zone and 5.7/1,000 km2 in the Support Zone, F ¼ 9.0/1,000 km2 in the Recovery Zone and 8.5/1,000 km2 in the Support Zone). Second, we did not allow density to vary across years and instead estimated a single density for the study area (M ¼ 8.0/1,000 km2 in the Recovery Zone and 7.1/1,000 km2 in the Support Zone, F ¼ 12.4/ 1,000 km2 in the Recovery Zone and 10.0/1,000 km2 in the Support Zone). Though yearly variation occurred, we derived from our density estimates an expected abundance of approximately 67.4 resident grizzly bears, indicating a 4% per year increase since a 2007 estimate of 51 bears. These SECR density estimates pertain only to bears with home ranges that were centered within the study area. Using traditional capture-mark-recapture (CMR) models with the same data yielded a higher estimate of bears because it included all bears that were using the study area (2013: F ¼ 68.9, M ¼ 102.6; 2014: F ¼ 63.0, M ¼ 108.6), including &gt;50% of bears previously genotyped in Montana or British Columbia. In contrast with the SECR estimates, the CMR estimates represent the number of bears that southwestern Alberta residents could have encountered (i.e., the population of bears that had potential to have been involved in conﬂict). Shifts in grizzly bear distribution resulted in large changes in our SECR density estimates between years, whereas our estimate of the number of bears using the area remained constant. We recommend increased inter-jurisdictional monitoring and management of this international grizzly bear population. Ó 2016 The Wildlife Society.","container-title":"The Journal of Wildlife Management","DOI":"10.1002/jwmg.21104","ISSN":"0022541X","issue":"7","journalAbbreviation":"Jour. Wild. Mgmt.","language":"en","page":"1152-1166","source":"DOI.org (Crossref)","title":"Grizzly bears without borders: Spatially explicit capture-recapture in southwestern Alberta","title-short":"Grizzly bears without borders","volume":"80","author":[{"family":"Morehouse","given":"Andrea T."},{"family":"Boyce","given":"Mark S."}],"issued":{"date-parts":[["2016",9]]}}}],"schema":"https://github.com/citation-style-language/schema/raw/master/csl-citation.json"} </w:instrText>
      </w:r>
      <w:r w:rsidR="0035355A" w:rsidRPr="0047536B">
        <w:rPr>
          <w:color w:val="000000" w:themeColor="text1"/>
        </w:rPr>
        <w:fldChar w:fldCharType="separate"/>
      </w:r>
      <w:r w:rsidR="0035355A" w:rsidRPr="0047536B">
        <w:rPr>
          <w:noProof/>
          <w:color w:val="000000" w:themeColor="text1"/>
        </w:rPr>
        <w:t>(Morehouse and Boyce 2016)</w:t>
      </w:r>
      <w:r w:rsidR="0035355A" w:rsidRPr="0047536B">
        <w:rPr>
          <w:color w:val="000000" w:themeColor="text1"/>
        </w:rPr>
        <w:fldChar w:fldCharType="end"/>
      </w:r>
      <w:r w:rsidR="0035355A" w:rsidRPr="0047536B">
        <w:rPr>
          <w:color w:val="000000" w:themeColor="text1"/>
        </w:rPr>
        <w:t>.</w:t>
      </w:r>
      <w:r w:rsidR="00F17E83" w:rsidRPr="0047536B">
        <w:rPr>
          <w:color w:val="000000" w:themeColor="text1"/>
        </w:rPr>
        <w:t xml:space="preserve"> </w:t>
      </w:r>
      <w:r w:rsidR="0035355A" w:rsidRPr="0047536B">
        <w:rPr>
          <w:color w:val="000000" w:themeColor="text1"/>
          <w:shd w:val="clear" w:color="auto" w:fill="FFFFFF"/>
        </w:rPr>
        <w:t>T</w:t>
      </w:r>
      <w:r w:rsidR="007961F6" w:rsidRPr="0047536B">
        <w:rPr>
          <w:color w:val="000000" w:themeColor="text1"/>
          <w:shd w:val="clear" w:color="auto" w:fill="FFFFFF"/>
        </w:rPr>
        <w:t xml:space="preserve">he </w:t>
      </w:r>
      <w:r w:rsidRPr="0047536B">
        <w:rPr>
          <w:color w:val="000000" w:themeColor="text1"/>
          <w:shd w:val="clear" w:color="auto" w:fill="FFFFFF"/>
        </w:rPr>
        <w:t>grizzly bear</w:t>
      </w:r>
      <w:r w:rsidR="007961F6" w:rsidRPr="0047536B">
        <w:rPr>
          <w:color w:val="000000" w:themeColor="text1"/>
          <w:shd w:val="clear" w:color="auto" w:fill="FFFFFF"/>
        </w:rPr>
        <w:t xml:space="preserve"> population</w:t>
      </w:r>
      <w:r w:rsidRPr="0047536B">
        <w:rPr>
          <w:color w:val="000000" w:themeColor="text1"/>
          <w:shd w:val="clear" w:color="auto" w:fill="FFFFFF"/>
        </w:rPr>
        <w:t xml:space="preserve"> in the Greater Yellowstone Ecosystem </w:t>
      </w:r>
      <w:r w:rsidR="007961F6" w:rsidRPr="0047536B">
        <w:rPr>
          <w:color w:val="000000" w:themeColor="text1"/>
          <w:shd w:val="clear" w:color="auto" w:fill="FFFFFF"/>
        </w:rPr>
        <w:t xml:space="preserve">that was </w:t>
      </w:r>
      <w:r w:rsidRPr="0047536B">
        <w:rPr>
          <w:color w:val="000000" w:themeColor="text1"/>
          <w:shd w:val="clear" w:color="auto" w:fill="FFFFFF"/>
        </w:rPr>
        <w:t xml:space="preserve">estimated at 175 individuals in 1975 </w:t>
      </w:r>
      <w:r w:rsidR="007961F6" w:rsidRPr="0047536B">
        <w:rPr>
          <w:color w:val="000000" w:themeColor="text1"/>
          <w:shd w:val="clear" w:color="auto" w:fill="FFFFFF"/>
        </w:rPr>
        <w:t xml:space="preserve">has </w:t>
      </w:r>
      <w:r w:rsidRPr="0047536B">
        <w:rPr>
          <w:color w:val="000000" w:themeColor="text1"/>
          <w:shd w:val="clear" w:color="auto" w:fill="FFFFFF"/>
        </w:rPr>
        <w:t>since increased 5-fold</w:t>
      </w:r>
      <w:r w:rsidR="00911598" w:rsidRPr="0047536B">
        <w:rPr>
          <w:color w:val="000000" w:themeColor="text1"/>
          <w:shd w:val="clear" w:color="auto" w:fill="FFFFFF"/>
        </w:rPr>
        <w:t>,</w:t>
      </w:r>
      <w:r w:rsidRPr="0047536B">
        <w:rPr>
          <w:color w:val="000000" w:themeColor="text1"/>
          <w:shd w:val="clear" w:color="auto" w:fill="FFFFFF"/>
        </w:rPr>
        <w:t xml:space="preserve"> </w:t>
      </w:r>
      <w:r w:rsidR="00911598" w:rsidRPr="0047536B">
        <w:rPr>
          <w:color w:val="000000" w:themeColor="text1"/>
          <w:shd w:val="clear" w:color="auto" w:fill="FFFFFF"/>
        </w:rPr>
        <w:t xml:space="preserve">and </w:t>
      </w:r>
      <w:r w:rsidRPr="0047536B">
        <w:rPr>
          <w:color w:val="000000" w:themeColor="text1"/>
          <w:shd w:val="clear" w:color="auto" w:fill="FFFFFF"/>
        </w:rPr>
        <w:t xml:space="preserve">more than </w:t>
      </w:r>
      <w:r w:rsidR="004C664E">
        <w:rPr>
          <w:color w:val="000000" w:themeColor="text1"/>
          <w:shd w:val="clear" w:color="auto" w:fill="FFFFFF"/>
        </w:rPr>
        <w:t>1000</w:t>
      </w:r>
      <w:r w:rsidRPr="0047536B">
        <w:rPr>
          <w:color w:val="000000" w:themeColor="text1"/>
          <w:shd w:val="clear" w:color="auto" w:fill="FFFFFF"/>
        </w:rPr>
        <w:t xml:space="preserve"> </w:t>
      </w:r>
      <w:r w:rsidR="0068433C" w:rsidRPr="0047536B">
        <w:rPr>
          <w:color w:val="000000" w:themeColor="text1"/>
          <w:shd w:val="clear" w:color="auto" w:fill="FFFFFF"/>
        </w:rPr>
        <w:t xml:space="preserve">grizzlies </w:t>
      </w:r>
      <w:r w:rsidRPr="0047536B">
        <w:rPr>
          <w:color w:val="000000" w:themeColor="text1"/>
          <w:shd w:val="clear" w:color="auto" w:fill="FFFFFF"/>
        </w:rPr>
        <w:t>now rang</w:t>
      </w:r>
      <w:r w:rsidR="00911598" w:rsidRPr="0047536B">
        <w:rPr>
          <w:color w:val="000000" w:themeColor="text1"/>
          <w:shd w:val="clear" w:color="auto" w:fill="FFFFFF"/>
        </w:rPr>
        <w:t>e</w:t>
      </w:r>
      <w:r w:rsidRPr="0047536B">
        <w:rPr>
          <w:color w:val="000000" w:themeColor="text1"/>
          <w:shd w:val="clear" w:color="auto" w:fill="FFFFFF"/>
        </w:rPr>
        <w:t xml:space="preserve"> into landscapes that have been dramatically transformed by people since </w:t>
      </w:r>
      <w:r w:rsidR="0068433C" w:rsidRPr="0047536B">
        <w:rPr>
          <w:color w:val="000000" w:themeColor="text1"/>
          <w:shd w:val="clear" w:color="auto" w:fill="FFFFFF"/>
        </w:rPr>
        <w:t xml:space="preserve">the animals </w:t>
      </w:r>
      <w:r w:rsidRPr="0047536B">
        <w:rPr>
          <w:color w:val="000000" w:themeColor="text1"/>
          <w:shd w:val="clear" w:color="auto" w:fill="FFFFFF"/>
        </w:rPr>
        <w:t>last walked there a century ago</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4C664E">
        <w:rPr>
          <w:color w:val="000000" w:themeColor="text1"/>
          <w:shd w:val="clear" w:color="auto" w:fill="FFFFFF"/>
        </w:rPr>
        <w:instrText xml:space="preserve"> ADDIN ZOTERO_ITEM CSL_CITATION {"citationID":"kJFUcQ1a","properties":{"formattedCitation":"(Schwartz et al. 2006, Interagency Grizzly Bear Study Team 2021)","plainCitation":"(Schwartz et al. 2006, Interagency Grizzly Bear Study Team 2021)","noteIndex":0},"citationItems":[{"id":1143,"uris":["http://zotero.org/users/6749014/items/9F4NFG56"],"itemData":{"id":1143,"type":"article-journal","abstract":"During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5020,"uris":["http://zotero.org/users/6749014/items/3KESJ67G"],"itemData":{"id":5020,"type":"article-journal","language":"en","source":"Zotero","title":"Yellowstone Grizzly Bear Investigations 2021: Annual report","author":[{"literal":"Interagency Grizzly Bear Study Team"}],"issued":{"date-parts":[["2021"]]}}}],"schema":"https://github.com/citation-style-language/schema/raw/master/csl-citation.json"} </w:instrText>
      </w:r>
      <w:r w:rsidR="00EC705E" w:rsidRPr="0047536B">
        <w:rPr>
          <w:color w:val="000000" w:themeColor="text1"/>
          <w:shd w:val="clear" w:color="auto" w:fill="FFFFFF"/>
        </w:rPr>
        <w:fldChar w:fldCharType="separate"/>
      </w:r>
      <w:r w:rsidR="004C664E">
        <w:rPr>
          <w:noProof/>
          <w:color w:val="000000" w:themeColor="text1"/>
          <w:shd w:val="clear" w:color="auto" w:fill="FFFFFF"/>
        </w:rPr>
        <w:t>(Schwartz et al. 2006, Interagency Grizzly Bear Study Team 2021)</w:t>
      </w:r>
      <w:r w:rsidR="00EC705E" w:rsidRPr="0047536B">
        <w:rPr>
          <w:color w:val="000000" w:themeColor="text1"/>
          <w:shd w:val="clear" w:color="auto" w:fill="FFFFFF"/>
        </w:rPr>
        <w:fldChar w:fldCharType="end"/>
      </w:r>
      <w:r w:rsidRPr="0047536B">
        <w:rPr>
          <w:color w:val="000000" w:themeColor="text1"/>
          <w:shd w:val="clear" w:color="auto" w:fill="FFFFFF"/>
        </w:rPr>
        <w:t>. The Yellowstone example highlights a situation that is unfolding across much of the southern distribution of grizzly bears</w:t>
      </w:r>
      <w:r w:rsidR="002E700F" w:rsidRPr="0047536B">
        <w:rPr>
          <w:color w:val="000000" w:themeColor="text1"/>
          <w:shd w:val="clear" w:color="auto" w:fill="FFFFFF"/>
        </w:rPr>
        <w:t xml:space="preserve"> in both Canada and the </w:t>
      </w:r>
      <w:r w:rsidR="009155C4" w:rsidRPr="0047536B">
        <w:rPr>
          <w:color w:val="000000" w:themeColor="text1"/>
          <w:shd w:val="clear" w:color="auto" w:fill="FFFFFF"/>
        </w:rPr>
        <w:t>United</w:t>
      </w:r>
      <w:r w:rsidR="002E700F" w:rsidRPr="0047536B">
        <w:rPr>
          <w:color w:val="000000" w:themeColor="text1"/>
          <w:shd w:val="clear" w:color="auto" w:fill="FFFFFF"/>
        </w:rPr>
        <w:t xml:space="preserve"> States</w:t>
      </w:r>
      <w:r w:rsidRPr="0047536B">
        <w:rPr>
          <w:color w:val="000000" w:themeColor="text1"/>
          <w:shd w:val="clear" w:color="auto" w:fill="FFFFFF"/>
        </w:rPr>
        <w:t xml:space="preserve">; successful conservation efforts have allowed the species to </w:t>
      </w:r>
      <w:r w:rsidR="009C2305" w:rsidRPr="0047536B">
        <w:rPr>
          <w:color w:val="000000" w:themeColor="text1"/>
          <w:shd w:val="clear" w:color="auto" w:fill="FFFFFF"/>
        </w:rPr>
        <w:t xml:space="preserve">increase </w:t>
      </w:r>
      <w:r w:rsidR="00D07BDB" w:rsidRPr="0047536B">
        <w:rPr>
          <w:color w:val="000000" w:themeColor="text1"/>
          <w:shd w:val="clear" w:color="auto" w:fill="FFFFFF"/>
        </w:rPr>
        <w:t>in their current range</w:t>
      </w:r>
      <w:r w:rsidRPr="0047536B">
        <w:rPr>
          <w:color w:val="000000" w:themeColor="text1"/>
          <w:shd w:val="clear" w:color="auto" w:fill="FFFFFF"/>
        </w:rPr>
        <w:t xml:space="preserve"> and </w:t>
      </w:r>
      <w:r w:rsidR="00D07BDB" w:rsidRPr="0047536B">
        <w:rPr>
          <w:color w:val="000000" w:themeColor="text1"/>
          <w:shd w:val="clear" w:color="auto" w:fill="FFFFFF"/>
        </w:rPr>
        <w:t>expand into portions of their historic range. During this range recolonization grizzly bears are dispersing across</w:t>
      </w:r>
      <w:r w:rsidR="009C2305" w:rsidRPr="0047536B">
        <w:rPr>
          <w:color w:val="000000" w:themeColor="text1"/>
          <w:shd w:val="clear" w:color="auto" w:fill="FFFFFF"/>
        </w:rPr>
        <w:t>,</w:t>
      </w:r>
      <w:r w:rsidR="00D07BDB" w:rsidRPr="0047536B">
        <w:rPr>
          <w:color w:val="000000" w:themeColor="text1"/>
          <w:shd w:val="clear" w:color="auto" w:fill="FFFFFF"/>
        </w:rPr>
        <w:t xml:space="preserve"> or living in</w:t>
      </w:r>
      <w:r w:rsidR="009C2305" w:rsidRPr="0047536B">
        <w:rPr>
          <w:color w:val="000000" w:themeColor="text1"/>
          <w:shd w:val="clear" w:color="auto" w:fill="FFFFFF"/>
        </w:rPr>
        <w:t>,</w:t>
      </w:r>
      <w:r w:rsidR="00D07BDB" w:rsidRPr="0047536B">
        <w:rPr>
          <w:color w:val="000000" w:themeColor="text1"/>
          <w:shd w:val="clear" w:color="auto" w:fill="FFFFFF"/>
        </w:rPr>
        <w:t xml:space="preserve"> </w:t>
      </w:r>
      <w:r w:rsidRPr="0047536B">
        <w:rPr>
          <w:color w:val="000000" w:themeColor="text1"/>
          <w:shd w:val="clear" w:color="auto" w:fill="FFFFFF"/>
        </w:rPr>
        <w:t>human-dominated landscapes, ushering in a new era of large carnivore conservation focused</w:t>
      </w:r>
      <w:r w:rsidR="00520719">
        <w:rPr>
          <w:color w:val="000000" w:themeColor="text1"/>
          <w:shd w:val="clear" w:color="auto" w:fill="FFFFFF"/>
        </w:rPr>
        <w:t xml:space="preserve"> on</w:t>
      </w:r>
      <w:r w:rsidRPr="0047536B">
        <w:rPr>
          <w:color w:val="000000" w:themeColor="text1"/>
          <w:shd w:val="clear" w:color="auto" w:fill="FFFFFF"/>
        </w:rPr>
        <w:t xml:space="preserve"> better understanding human-bear </w:t>
      </w:r>
      <w:r w:rsidR="009C2305" w:rsidRPr="0047536B">
        <w:rPr>
          <w:color w:val="000000" w:themeColor="text1"/>
          <w:shd w:val="clear" w:color="auto" w:fill="FFFFFF"/>
        </w:rPr>
        <w:t>interactions</w:t>
      </w:r>
      <w:r w:rsidR="00EC705E" w:rsidRPr="0047536B">
        <w:rPr>
          <w:color w:val="000000" w:themeColor="text1"/>
          <w:shd w:val="clear" w:color="auto" w:fill="FFFFFF"/>
        </w:rPr>
        <w:t xml:space="preserve"> </w:t>
      </w:r>
      <w:r w:rsidR="009C2305" w:rsidRPr="0047536B">
        <w:rPr>
          <w:color w:val="000000" w:themeColor="text1"/>
          <w:shd w:val="clear" w:color="auto" w:fill="FFFFFF"/>
        </w:rPr>
        <w:t xml:space="preserve">and applying innovative programs to support both parties and promote coexistence </w:t>
      </w:r>
      <w:r w:rsidR="00EC705E" w:rsidRPr="0047536B">
        <w:rPr>
          <w:color w:val="000000" w:themeColor="text1"/>
          <w:shd w:val="clear" w:color="auto" w:fill="FFFFFF"/>
        </w:rPr>
        <w:fldChar w:fldCharType="begin"/>
      </w:r>
      <w:r w:rsidR="001E13A0" w:rsidRPr="0047536B">
        <w:rPr>
          <w:color w:val="000000" w:themeColor="text1"/>
          <w:shd w:val="clear" w:color="auto" w:fill="FFFFFF"/>
        </w:rPr>
        <w:instrText xml:space="preserve"> ADDIN ZOTERO_ITEM CSL_CITATION {"citationID":"Yn5ZPIaY","properties":{"formattedCitation":"(Morehouse and Boyce 2016, Proctor et al. 2018, Morehouse et al. 2020)","plainCitation":"(Morehouse and Boyce 2016, Proctor et al. 2018, Morehouse et al. 2020)","noteIndex":0},"citationItems":[{"id":139,"uris":["http://zotero.org/users/6749014/items/MFSMFC4G"],"itemData":{"id":139,"type":"article-journal","abstract":"Local perceptions of grizzly bear (Ursus arctos) numbers in southwestern Alberta, Canada are incongruent with their threatened status. We used non-invasive genetic sampling to estimate grizzly bear density and abundance in southwestern Alberta. We established 899 bear rub objects (e.g., tree, power pole, fence post) for hair sample collection across the study area by surveying trail networks, using geographic information system layers, and working with &gt;70 landowners to identify priority sampling areas. The study area included 2 management zones: the Recovery Zone where the objective was to recover the grizzly bear population, and a Support Zone intended to maintain those bears not exclusively within the Recovery Zone. We visited rub objects every 3 weeks from late May through early November for 8 visits (7 sampling occasions) per ﬁeld season. We also allowed for opportunistically collected hair samples (e.g., trapped bears, hair at agricultural bear-conﬂict sites). We identiﬁed species, individual identity, and sex based on nuclear DNA extracted from hair follicles. From 2013 through 2014, we identiﬁed 164 individual grizzly bears. Using spatially explicit capture–recapture models (SECR), we estimated density in 2 ways. First, we estimated density for each sex and year separately (2013: M ¼ 9.2/1,000 km2 in the Recovery Zone and 8.1/1,000 km2 in the Support Zone, F ¼ 14.9/1,000 km2 in the Recovery Zone and 13.6/1,000 km2 in the Support Zone; 2014: M ¼ 7.2/1,000 km2 in the Recovery Zone and 5.7/1,000 km2 in the Support Zone, F ¼ 9.0/1,000 km2 in the Recovery Zone and 8.5/1,000 km2 in the Support Zone). Second, we did not allow density to vary across years and instead estimated a single density for the study area (M ¼ 8.0/1,000 km2 in the Recovery Zone and 7.1/1,000 km2 in the Support Zone, F ¼ 12.4/ 1,000 km2 in the Recovery Zone and 10.0/1,000 km2 in the Support Zone). Though yearly variation occurred, we derived from our density estimates an expected abundance of approximately 67.4 resident grizzly bears, indicating a 4% per year increase since a 2007 estimate of 51 bears. These SECR density estimates pertain only to bears with home ranges that were centered within the study area. Using traditional capture-mark-recapture (CMR) models with the same data yielded a higher estimate of bears because it included all bears that were using the study area (2013: F ¼ 68.9, M ¼ 102.6; 2014: F ¼ 63.0, M ¼ 108.6), including &gt;50% of bears previously genotyped in Montana or British Columbia. In contrast with the SECR estimates, the CMR estimates represent the number of bears that southwestern Alberta residents could have encountered (i.e., the population of bears that had potential to have been involved in conﬂict). Shifts in grizzly bear distribution resulted in large changes in our SECR density estimates between years, whereas our estimate of the number of bears using the area remained constant. We recommend increased inter-jurisdictional monitoring and management of this international grizzly bear population. Ó 2016 The Wildlife Society.","container-title":"The Journal of Wildlife Management","DOI":"10.1002/jwmg.21104","ISSN":"0022541X","issue":"7","journalAbbreviation":"Jour. Wild. Mgmt.","language":"en","page":"1152-1166","source":"DOI.org (Crossref)","title":"Grizzly bears without borders: Spatially explicit capture-recapture in southwestern Alberta","title-short":"Grizzly bears without borders","volume":"80","author":[{"family":"Morehouse","given":"Andrea T."},{"family":"Boyce","given":"Mark S."}],"issued":{"date-parts":[["2016",9]]}}},{"id":4,"uris":["http://zotero.org/users/6749014/items/3L2SV4PA"],"itemData":{"id":4,"type":"article-journal","container-title":"Human–Wildlife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294,"uris":["http://zotero.org/users/6749014/items/L98R3RVN"],"itemData":{"id":294,"type":"article-journal","abstract":"Facilitating long-term coexistence between people and large carnivores is a persistent, global conservation challenge. Evidence-based decisions to help design and implement programs that promote coexistence between people and carnivores are required. Using a case study approach, we evaluated the effectiveness of conﬂict mitigation efforts of a community-based program in southwestern Alberta, Canada: the Waterton Biosphere Reserve’s (WBR) Carnivores and Communities Program (CACP). The CACP’s overall goal is to support coexistence of people and large carnivores through initiatives including reducing livestock loss, damage to stored crops, and safety risks from carnivores by engaging residents in hands-on programming. We used an online survey to assess program participants’ general awareness of and motivation to engage in the CACP, safety risks associated with living with large carnivores, and attractant management and deadstock removal programming. We received 116 completed surveys. Survey results indicated that participants felt the CACP effectively reduced conﬂicts with large carnivores, increased their sense of safety when living with large carnivores, and enabled them to learn skills and gain conﬁdence in using mitigation tools (e.g., bear spray). We also evaluated temporal trends in large carnivore conﬂicts using occurrence records (i.e., complaint data) from 1999 through 2016. We classiﬁed these data into incidents (e.g., situations where carnivores caused property damage, obtained anthropogenic food, killed or attempted to kill livestock or pets) and focussed on incidents related to attractants, including deadstock. We focus our incident review on grizzly bears because most agricultural attractant incidents in the study area are caused by grizzly bears. We used a Chow test to evaluate if the 2009 CACP commencement represented a break point or structural change in the data. Although total reported incidents increased from 1999 through 2016, we show both reported attractant and deadstock-based incidents changed from increasing to decreasing after the CACP implementation in 2009. Our results demonstrate the effectiveness of a contextually speciﬁc, community-based approach to addressing human-carnivore conﬂicts. More broadly, our evaluation and lessons learned provide other conservation organizations with a useful framework for addressing human-carnivore or other wildlife conﬂicts.","container-title":"Frontiers in Ecology and Evolution","DOI":"10.3389/fevo.2020.00002","ISSN":"2296-701X","journalAbbreviation":"Front. Ecol. Evol.","language":"en","page":"2","source":"DOI.org (Crossref)","title":"Carnivores and Communities: A Case Study of Human-Carnivore Conflict Mitigation in Southwestern Alberta","title-short":"Carnivores and Communities","volume":"8","author":[{"family":"Morehouse","given":"Andrea T."},{"family":"Hughes","given":"Courtney"},{"family":"Manners","given":"Nora"},{"family":"Bectell","given":"Jeff"},{"family":"Bruder","given":"Tony"}],"issued":{"date-parts":[["2020",2,3]]}}}],"schema":"https://github.com/citation-style-language/schema/raw/master/csl-citation.json"} </w:instrText>
      </w:r>
      <w:r w:rsidR="00EC705E" w:rsidRPr="0047536B">
        <w:rPr>
          <w:color w:val="000000" w:themeColor="text1"/>
          <w:shd w:val="clear" w:color="auto" w:fill="FFFFFF"/>
        </w:rPr>
        <w:fldChar w:fldCharType="separate"/>
      </w:r>
      <w:r w:rsidR="00A74057" w:rsidRPr="0047536B">
        <w:rPr>
          <w:noProof/>
          <w:color w:val="000000" w:themeColor="text1"/>
          <w:shd w:val="clear" w:color="auto" w:fill="FFFFFF"/>
        </w:rPr>
        <w:t>(Morehouse and Boyce 2016, Proctor et al. 2018, Morehouse et al. 2020)</w:t>
      </w:r>
      <w:r w:rsidR="00EC705E" w:rsidRPr="0047536B">
        <w:rPr>
          <w:color w:val="000000" w:themeColor="text1"/>
          <w:shd w:val="clear" w:color="auto" w:fill="FFFFFF"/>
        </w:rPr>
        <w:fldChar w:fldCharType="end"/>
      </w:r>
      <w:r w:rsidRPr="0047536B">
        <w:rPr>
          <w:color w:val="000000" w:themeColor="text1"/>
          <w:shd w:val="clear" w:color="auto" w:fill="FFFFFF"/>
        </w:rPr>
        <w:t>.</w:t>
      </w:r>
    </w:p>
    <w:p w14:paraId="39887D2D" w14:textId="18D95DB6" w:rsidR="00D86E7E" w:rsidRPr="0047536B" w:rsidRDefault="00D86E7E" w:rsidP="00D86E7E">
      <w:pPr>
        <w:spacing w:line="480" w:lineRule="auto"/>
        <w:rPr>
          <w:color w:val="000000" w:themeColor="text1"/>
          <w:shd w:val="clear" w:color="auto" w:fill="FFFFFF"/>
        </w:rPr>
      </w:pPr>
      <w:r w:rsidRPr="0047536B">
        <w:rPr>
          <w:color w:val="000000" w:themeColor="text1"/>
          <w:shd w:val="clear" w:color="auto" w:fill="FFFFFF"/>
        </w:rPr>
        <w:tab/>
        <w:t xml:space="preserve">Coexistence between people and wildlife is a state where </w:t>
      </w:r>
      <w:r w:rsidR="0034262D" w:rsidRPr="0047536B">
        <w:rPr>
          <w:color w:val="000000" w:themeColor="text1"/>
          <w:shd w:val="clear" w:color="auto" w:fill="FFFFFF"/>
        </w:rPr>
        <w:t>both</w:t>
      </w:r>
      <w:r w:rsidRPr="0047536B">
        <w:rPr>
          <w:color w:val="000000" w:themeColor="text1"/>
          <w:shd w:val="clear" w:color="auto" w:fill="FFFFFF"/>
        </w:rPr>
        <w:t xml:space="preserve"> exist in shared landscapes and conduct activities necessary to life with</w:t>
      </w:r>
      <w:r w:rsidR="0037022D" w:rsidRPr="0047536B">
        <w:rPr>
          <w:color w:val="000000" w:themeColor="text1"/>
          <w:shd w:val="clear" w:color="auto" w:fill="FFFFFF"/>
        </w:rPr>
        <w:t>in</w:t>
      </w:r>
      <w:r w:rsidRPr="0047536B">
        <w:rPr>
          <w:color w:val="000000" w:themeColor="text1"/>
          <w:shd w:val="clear" w:color="auto" w:fill="FFFFFF"/>
        </w:rPr>
        <w:t xml:space="preserve"> tolerable levels of risk</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EC705E" w:rsidRPr="0047536B">
        <w:rPr>
          <w:color w:val="000000" w:themeColor="text1"/>
          <w:shd w:val="clear" w:color="auto" w:fill="FFFFFF"/>
        </w:rPr>
        <w:instrText xml:space="preserve"> ADDIN ZOTERO_ITEM CSL_CITATION {"citationID":"fpPikuHk","properties":{"formattedCitation":"(Frank 2016, Lute and Carter 2020)","plainCitation":"(Frank 2016, Lute and Carter 2020)","noteIndex":0},"citationItems":[{"id":217,"uris":["http://zotero.org/users/6749014/items/NVYDJK4J"],"itemData":{"id":217,"type":"article-journal","abstract":"The focus on human–wildlife conflict has often been a constraint to wildlife conservation, as practitioners have centered their attention on reducing negative interactions, rather than on increasing positive relations between humans and wildlife. To work toward solutions that maximize conservation success, it is necessary to include positive interactions, coexistence, and attitudes of tolerance toward wildlife. In this article, clarification and definition of the terms conflict, coexistence, and tolerance are offered and human–wildlife interactions are explored along a continuum that ranges from negative to positive attitudes. Such an approach allows highlighting the multiple dimensions influencing human–wildlife relationships, thus drawing attention to other possible pathways to address wildlife issues.","container-title":"Society &amp; Natural Resources","DOI":"10.1080/08941920.2015.1103388","ISSN":"0894-1920, 1521-0723","issue":"6","journalAbbreviation":"Society &amp; Natural Resources","language":"en","page":"738-743","source":"DOI.org (Crossref)","title":"Human–Wildlife Conflicts and the Need to Include Tolerance and Coexistence: An Introductory Comment","title-short":"Human–Wildlife Conflicts and the Need to Include Tolerance and Coexistence","volume":"29","author":[{"family":"Frank","given":"Beatrice"}],"issued":{"date-parts":[["2016",6,2]]}}},{"id":293,"uris":["http://zotero.org/users/6749014/items/ALXGBMFC"],"itemData":{"id":293,"type":"article-journal","abstract":"Human-carnivore coexistence is an oft-stated goal but assumptions about what constitutes coexistence can lead to goal misalignment and undermine policy and program efﬁcacy. Questions about how to deﬁne coexistence remain and speciﬁc goals and methods for reaching coexistence require reﬁning. Co-adaptation, where humans adapt to carnivores and vice versa, is a novel socioecological framework for operationalizing coexistence but has yet to be comprehensively examined. We explored co-adaptation and two additional coexistence criteria through analysis of three case studies involving large carnivores in the American West, each addressing differing approaches on how and what it means to coexist with carnivores: Mexican gray wolves (Canis lupus baileyi) in Arizona and New Mexico, grizzly bears (Ursus arctos horribilis) in the Greater Yellowstone Ecosystem and coyotes (Canis latrans) throughout the American West. We used a multiple case study design that analyzed within and across cases to understand coexistence broadly. For each case, we asked (1) are landscapes shared in space and/or time, (2) is co-adaptation occurring and (3) do stakeholders consider risks tolerable? To identify whether coexistence criteria are met, we investigated peer-reviewed published articles and news media and conducted key informant interviews. We found clear evidence to support land-sharing between humans and coyotes and limited spatial overlap between humans and grizzly bears and Mexican gray wolves. Co-adaptation was variable for wolves, possible with bears and clearly evident with coyotes. Tolerable risk levels are likely achievable for bears and coyotes based on the available literature assessing risk perceptions and tolerance. But disagreement regarding risk management is a driver of conﬂict over wolves and persistent barrier to achieving coexistence among diverse stakeholders. Patterns in coexistence criteria did not emerge based on taxonomy or geography but may be inﬂuenced by body size and behavioral plasticity. The common key to coexistence with each considered carnivore may be in more equitable distribution of costs and beneﬁts among highly diverse stakeholders. Better understanding of these three coexistence criteria and innovative tools to achieve them will improve coexistence capacity with controversial carnivores on public and private lands in diverse American West contexts and beyond.","container-title":"Frontiers in Ecology and Evolution","DOI":"10.3389/fevo.2020.00048","ISSN":"2296-701X","journalAbbreviation":"Front. Ecol. Evol.","language":"en","page":"48","source":"DOI.org (Crossref)","title":"Are We Coexisting With Carnivores in the American West?","volume":"8","author":[{"family":"Lute","given":"Michelle L."},{"family":"Carter","given":"Neil H."}],"issued":{"date-parts":[["2020",3,6]]}}}],"schema":"https://github.com/citation-style-language/schema/raw/master/csl-citation.json"} </w:instrText>
      </w:r>
      <w:r w:rsidR="00EC705E" w:rsidRPr="0047536B">
        <w:rPr>
          <w:color w:val="000000" w:themeColor="text1"/>
          <w:shd w:val="clear" w:color="auto" w:fill="FFFFFF"/>
        </w:rPr>
        <w:fldChar w:fldCharType="separate"/>
      </w:r>
      <w:r w:rsidR="00EC705E" w:rsidRPr="0047536B">
        <w:rPr>
          <w:noProof/>
          <w:color w:val="000000" w:themeColor="text1"/>
          <w:shd w:val="clear" w:color="auto" w:fill="FFFFFF"/>
        </w:rPr>
        <w:t>(Frank 2016, Lute and Carter 2020)</w:t>
      </w:r>
      <w:r w:rsidR="00EC705E" w:rsidRPr="0047536B">
        <w:rPr>
          <w:color w:val="000000" w:themeColor="text1"/>
          <w:shd w:val="clear" w:color="auto" w:fill="FFFFFF"/>
        </w:rPr>
        <w:fldChar w:fldCharType="end"/>
      </w:r>
      <w:r w:rsidRPr="0047536B">
        <w:rPr>
          <w:color w:val="000000" w:themeColor="text1"/>
          <w:shd w:val="clear" w:color="auto" w:fill="FFFFFF"/>
        </w:rPr>
        <w:t>. Importantly, coexistence does</w:t>
      </w:r>
      <w:r w:rsidR="00916DBC" w:rsidRPr="0047536B">
        <w:rPr>
          <w:color w:val="000000" w:themeColor="text1"/>
          <w:shd w:val="clear" w:color="auto" w:fill="FFFFFF"/>
        </w:rPr>
        <w:t xml:space="preserve"> not</w:t>
      </w:r>
      <w:r w:rsidRPr="0047536B">
        <w:rPr>
          <w:color w:val="000000" w:themeColor="text1"/>
          <w:shd w:val="clear" w:color="auto" w:fill="FFFFFF"/>
        </w:rPr>
        <w:t xml:space="preserve"> </w:t>
      </w:r>
      <w:r w:rsidR="003D6825">
        <w:rPr>
          <w:color w:val="000000" w:themeColor="text1"/>
          <w:shd w:val="clear" w:color="auto" w:fill="FFFFFF"/>
        </w:rPr>
        <w:t xml:space="preserve">necessarily </w:t>
      </w:r>
      <w:r w:rsidRPr="0047536B">
        <w:rPr>
          <w:color w:val="000000" w:themeColor="text1"/>
          <w:shd w:val="clear" w:color="auto" w:fill="FFFFFF"/>
        </w:rPr>
        <w:t>imply the situation is always peaceful, rather the situation needs to be at least demographically sustainable and without excessive burdens on either party</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145128">
        <w:rPr>
          <w:color w:val="000000" w:themeColor="text1"/>
          <w:shd w:val="clear" w:color="auto" w:fill="FFFFFF"/>
        </w:rPr>
        <w:instrText xml:space="preserve"> ADDIN ZOTERO_ITEM CSL_CITATION {"citationID":"H1GAsTg4","properties":{"formattedCitation":"(Frank 2016, Lute and Carter 2020, Lamb et al. 2020)","plainCitation":"(Frank 2016, Lute and Carter 2020, Lamb et al. 2020)","noteIndex":0},"citationItems":[{"id":217,"uris":["http://zotero.org/users/6749014/items/NVYDJK4J"],"itemData":{"id":217,"type":"article-journal","abstract":"The focus on human–wildlife conflict has often been a constraint to wildlife conservation, as practitioners have centered their attention on reducing negative interactions, rather than on increasing positive relations between humans and wildlife. To work toward solutions that maximize conservation success, it is necessary to include positive interactions, coexistence, and attitudes of tolerance toward wildlife. In this article, clarification and definition of the terms conflict, coexistence, and tolerance are offered and human–wildlife interactions are explored along a continuum that ranges from negative to positive attitudes. Such an approach allows highlighting the multiple dimensions influencing human–wildlife relationships, thus drawing attention to other possible pathways to address wildlife issues.","container-title":"Society &amp; Natural Resources","DOI":"10.1080/08941920.2015.1103388","ISSN":"0894-1920, 1521-0723","issue":"6","journalAbbreviation":"Society &amp; Natural Resources","language":"en","page":"738-743","source":"DOI.org (Crossref)","title":"Human–Wildlife Conflicts and the Need to Include Tolerance and Coexistence: An Introductory Comment","title-short":"Human–Wildlife Conflicts and the Need to Include Tolerance and Coexistence","volume":"29","author":[{"family":"Frank","given":"Beatrice"}],"issued":{"date-parts":[["2016",6,2]]}}},{"id":293,"uris":["http://zotero.org/users/6749014/items/ALXGBMFC"],"itemData":{"id":293,"type":"article-journal","abstract":"Human-carnivore coexistence is an oft-stated goal but assumptions about what constitutes coexistence can lead to goal misalignment and undermine policy and program efﬁcacy. Questions about how to deﬁne coexistence remain and speciﬁc goals and methods for reaching coexistence require reﬁning. Co-adaptation, where humans adapt to carnivores and vice versa, is a novel socioecological framework for operationalizing coexistence but has yet to be comprehensively examined. We explored co-adaptation and two additional coexistence criteria through analysis of three case studies involving large carnivores in the American West, each addressing differing approaches on how and what it means to coexist with carnivores: Mexican gray wolves (Canis lupus baileyi) in Arizona and New Mexico, grizzly bears (Ursus arctos horribilis) in the Greater Yellowstone Ecosystem and coyotes (Canis latrans) throughout the American West. We used a multiple case study design that analyzed within and across cases to understand coexistence broadly. For each case, we asked (1) are landscapes shared in space and/or time, (2) is co-adaptation occurring and (3) do stakeholders consider risks tolerable? To identify whether coexistence criteria are met, we investigated peer-reviewed published articles and news media and conducted key informant interviews. We found clear evidence to support land-sharing between humans and coyotes and limited spatial overlap between humans and grizzly bears and Mexican gray wolves. Co-adaptation was variable for wolves, possible with bears and clearly evident with coyotes. Tolerable risk levels are likely achievable for bears and coyotes based on the available literature assessing risk perceptions and tolerance. But disagreement regarding risk management is a driver of conﬂict over wolves and persistent barrier to achieving coexistence among diverse stakeholders. Patterns in coexistence criteria did not emerge based on taxonomy or geography but may be inﬂuenced by body size and behavioral plasticity. The common key to coexistence with each considered carnivore may be in more equitable distribution of costs and beneﬁts among highly diverse stakeholders. Better understanding of these three coexistence criteria and innovative tools to achieve them will improve coexistence capacity with controversial carnivores on public and private lands in diverse American West contexts and beyond.","container-title":"Frontiers in Ecology and Evolution","DOI":"10.3389/fevo.2020.00048","ISSN":"2296-701X","journalAbbreviation":"Front. Ecol. Evol.","language":"en","page":"48","source":"DOI.org (Crossref)","title":"Are We Coexisting With Carnivores in the American West?","volume":"8","author":[{"family":"Lute","given":"Michelle L."},{"family":"Carter","given":"Neil H."}],"issued":{"date-parts":[["2020",3,6]]}}},{"id":348,"uris":["http://zotero.org/users/6749014/items/9GS3DWYI"],"itemData":{"id":348,"type":"article-journal","abstract":"With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EC705E" w:rsidRPr="0047536B">
        <w:rPr>
          <w:color w:val="000000" w:themeColor="text1"/>
          <w:shd w:val="clear" w:color="auto" w:fill="FFFFFF"/>
        </w:rPr>
        <w:fldChar w:fldCharType="separate"/>
      </w:r>
      <w:r w:rsidR="00145128">
        <w:rPr>
          <w:noProof/>
          <w:color w:val="000000" w:themeColor="text1"/>
          <w:shd w:val="clear" w:color="auto" w:fill="FFFFFF"/>
        </w:rPr>
        <w:t>(Frank 2016, Lute and Carter 2020, Lamb et al. 2020)</w:t>
      </w:r>
      <w:r w:rsidR="00EC705E" w:rsidRPr="0047536B">
        <w:rPr>
          <w:color w:val="000000" w:themeColor="text1"/>
          <w:shd w:val="clear" w:color="auto" w:fill="FFFFFF"/>
        </w:rPr>
        <w:fldChar w:fldCharType="end"/>
      </w:r>
      <w:r w:rsidRPr="0047536B">
        <w:rPr>
          <w:color w:val="000000" w:themeColor="text1"/>
          <w:shd w:val="clear" w:color="auto" w:fill="FFFFFF"/>
        </w:rPr>
        <w:t>. While this seems like a</w:t>
      </w:r>
      <w:r w:rsidR="00167A34" w:rsidRPr="0047536B">
        <w:rPr>
          <w:color w:val="000000" w:themeColor="text1"/>
          <w:shd w:val="clear" w:color="auto" w:fill="FFFFFF"/>
        </w:rPr>
        <w:t>n</w:t>
      </w:r>
      <w:r w:rsidR="00E6736A" w:rsidRPr="0047536B">
        <w:rPr>
          <w:color w:val="000000" w:themeColor="text1"/>
          <w:shd w:val="clear" w:color="auto" w:fill="FFFFFF"/>
        </w:rPr>
        <w:t xml:space="preserve"> </w:t>
      </w:r>
      <w:r w:rsidRPr="0047536B">
        <w:rPr>
          <w:color w:val="000000" w:themeColor="text1"/>
          <w:shd w:val="clear" w:color="auto" w:fill="FFFFFF"/>
        </w:rPr>
        <w:t>achievable</w:t>
      </w:r>
      <w:r w:rsidR="00167A34" w:rsidRPr="0047536B">
        <w:rPr>
          <w:color w:val="000000" w:themeColor="text1"/>
          <w:shd w:val="clear" w:color="auto" w:fill="FFFFFF"/>
        </w:rPr>
        <w:t xml:space="preserve"> goal</w:t>
      </w:r>
      <w:r w:rsidRPr="0047536B">
        <w:rPr>
          <w:color w:val="000000" w:themeColor="text1"/>
          <w:shd w:val="clear" w:color="auto" w:fill="FFFFFF"/>
        </w:rPr>
        <w:t xml:space="preserve">, </w:t>
      </w:r>
      <w:r w:rsidR="00D07BDB" w:rsidRPr="0047536B">
        <w:rPr>
          <w:color w:val="000000" w:themeColor="text1"/>
          <w:shd w:val="clear" w:color="auto" w:fill="FFFFFF"/>
        </w:rPr>
        <w:t>plentiful</w:t>
      </w:r>
      <w:r w:rsidR="0053624C" w:rsidRPr="0047536B">
        <w:rPr>
          <w:color w:val="000000" w:themeColor="text1"/>
          <w:shd w:val="clear" w:color="auto" w:fill="FFFFFF"/>
        </w:rPr>
        <w:t xml:space="preserve"> </w:t>
      </w:r>
      <w:r w:rsidRPr="0047536B">
        <w:rPr>
          <w:color w:val="000000" w:themeColor="text1"/>
          <w:shd w:val="clear" w:color="auto" w:fill="FFFFFF"/>
        </w:rPr>
        <w:t>conflicts still occur between grizzly bears and people as bear</w:t>
      </w:r>
      <w:r w:rsidR="0035569A" w:rsidRPr="0047536B">
        <w:rPr>
          <w:color w:val="000000" w:themeColor="text1"/>
          <w:shd w:val="clear" w:color="auto" w:fill="FFFFFF"/>
        </w:rPr>
        <w:t xml:space="preserve"> populations</w:t>
      </w:r>
      <w:r w:rsidRPr="0047536B">
        <w:rPr>
          <w:color w:val="000000" w:themeColor="text1"/>
          <w:shd w:val="clear" w:color="auto" w:fill="FFFFFF"/>
        </w:rPr>
        <w:t xml:space="preserve"> </w:t>
      </w:r>
      <w:r w:rsidR="009C2305" w:rsidRPr="0047536B">
        <w:rPr>
          <w:color w:val="000000" w:themeColor="text1"/>
          <w:shd w:val="clear" w:color="auto" w:fill="FFFFFF"/>
        </w:rPr>
        <w:t xml:space="preserve">increase </w:t>
      </w:r>
      <w:r w:rsidR="0053624C" w:rsidRPr="0047536B">
        <w:rPr>
          <w:color w:val="000000" w:themeColor="text1"/>
          <w:shd w:val="clear" w:color="auto" w:fill="FFFFFF"/>
        </w:rPr>
        <w:t xml:space="preserve">and </w:t>
      </w:r>
      <w:r w:rsidRPr="0047536B">
        <w:rPr>
          <w:color w:val="000000" w:themeColor="text1"/>
          <w:shd w:val="clear" w:color="auto" w:fill="FFFFFF"/>
        </w:rPr>
        <w:t>expand</w:t>
      </w:r>
      <w:r w:rsidR="00583AFF" w:rsidRPr="0047536B">
        <w:rPr>
          <w:color w:val="000000" w:themeColor="text1"/>
          <w:shd w:val="clear" w:color="auto" w:fill="FFFFFF"/>
        </w:rPr>
        <w:t>,</w:t>
      </w:r>
      <w:r w:rsidRPr="0047536B">
        <w:rPr>
          <w:color w:val="000000" w:themeColor="text1"/>
          <w:shd w:val="clear" w:color="auto" w:fill="FFFFFF"/>
        </w:rPr>
        <w:t xml:space="preserve"> challeng</w:t>
      </w:r>
      <w:r w:rsidR="00F6490B" w:rsidRPr="0047536B">
        <w:rPr>
          <w:color w:val="000000" w:themeColor="text1"/>
          <w:shd w:val="clear" w:color="auto" w:fill="FFFFFF"/>
        </w:rPr>
        <w:t>ing</w:t>
      </w:r>
      <w:r w:rsidRPr="0047536B">
        <w:rPr>
          <w:color w:val="000000" w:themeColor="text1"/>
          <w:shd w:val="clear" w:color="auto" w:fill="FFFFFF"/>
        </w:rPr>
        <w:t xml:space="preserve"> </w:t>
      </w:r>
      <w:r w:rsidR="0035569A" w:rsidRPr="0047536B">
        <w:rPr>
          <w:color w:val="000000" w:themeColor="text1"/>
          <w:shd w:val="clear" w:color="auto" w:fill="FFFFFF"/>
        </w:rPr>
        <w:t xml:space="preserve">the viability of </w:t>
      </w:r>
      <w:r w:rsidRPr="0047536B">
        <w:rPr>
          <w:color w:val="000000" w:themeColor="text1"/>
          <w:shd w:val="clear" w:color="auto" w:fill="FFFFFF"/>
        </w:rPr>
        <w:t>coexistence</w:t>
      </w:r>
      <w:r w:rsidR="009C2305" w:rsidRPr="0047536B">
        <w:rPr>
          <w:color w:val="000000" w:themeColor="text1"/>
          <w:shd w:val="clear" w:color="auto" w:fill="FFFFFF"/>
        </w:rPr>
        <w:t xml:space="preserve"> when bears pose risks to human safety and property</w:t>
      </w:r>
      <w:r w:rsidRPr="0047536B">
        <w:rPr>
          <w:color w:val="000000" w:themeColor="text1"/>
          <w:shd w:val="clear" w:color="auto" w:fill="FFFFFF"/>
        </w:rPr>
        <w:t xml:space="preserve">. </w:t>
      </w:r>
      <w:r w:rsidR="00656A6A">
        <w:rPr>
          <w:color w:val="000000" w:themeColor="text1"/>
          <w:shd w:val="clear" w:color="auto" w:fill="FFFFFF"/>
        </w:rPr>
        <w:t xml:space="preserve">Bears are not passive actors in the areas where people and bears overlap, and </w:t>
      </w:r>
      <w:r w:rsidR="00717DF8" w:rsidRPr="0047536B">
        <w:rPr>
          <w:color w:val="000000" w:themeColor="text1"/>
          <w:shd w:val="clear" w:color="auto" w:fill="FFFFFF"/>
        </w:rPr>
        <w:t xml:space="preserve">some </w:t>
      </w:r>
      <w:r w:rsidRPr="0047536B">
        <w:rPr>
          <w:color w:val="000000" w:themeColor="text1"/>
          <w:shd w:val="clear" w:color="auto" w:fill="FFFFFF"/>
        </w:rPr>
        <w:t xml:space="preserve">grizzly bears </w:t>
      </w:r>
      <w:r w:rsidR="00717DF8" w:rsidRPr="0047536B">
        <w:rPr>
          <w:color w:val="000000" w:themeColor="text1"/>
          <w:shd w:val="clear" w:color="auto" w:fill="FFFFFF"/>
        </w:rPr>
        <w:t>have</w:t>
      </w:r>
      <w:r w:rsidRPr="0047536B">
        <w:rPr>
          <w:color w:val="000000" w:themeColor="text1"/>
          <w:shd w:val="clear" w:color="auto" w:fill="FFFFFF"/>
        </w:rPr>
        <w:t xml:space="preserve"> </w:t>
      </w:r>
      <w:r w:rsidR="00FD3886" w:rsidRPr="0047536B">
        <w:rPr>
          <w:color w:val="000000" w:themeColor="text1"/>
          <w:shd w:val="clear" w:color="auto" w:fill="FFFFFF"/>
        </w:rPr>
        <w:t xml:space="preserve">altered </w:t>
      </w:r>
      <w:r w:rsidRPr="0047536B">
        <w:rPr>
          <w:color w:val="000000" w:themeColor="text1"/>
          <w:shd w:val="clear" w:color="auto" w:fill="FFFFFF"/>
        </w:rPr>
        <w:t xml:space="preserve">their behaviour to more nocturnal patterns to avoid conflicts </w:t>
      </w:r>
      <w:r w:rsidR="0053624C" w:rsidRPr="0047536B">
        <w:rPr>
          <w:color w:val="000000" w:themeColor="text1"/>
          <w:shd w:val="clear" w:color="auto" w:fill="FFFFFF"/>
        </w:rPr>
        <w:t xml:space="preserve">with people </w:t>
      </w:r>
      <w:r w:rsidRPr="0047536B">
        <w:rPr>
          <w:color w:val="000000" w:themeColor="text1"/>
          <w:shd w:val="clear" w:color="auto" w:fill="FFFFFF"/>
        </w:rPr>
        <w:t>and associated mortality</w:t>
      </w:r>
      <w:r w:rsidR="00E22EDA" w:rsidRPr="0047536B">
        <w:rPr>
          <w:color w:val="000000" w:themeColor="text1"/>
          <w:shd w:val="clear" w:color="auto" w:fill="FFFFFF"/>
        </w:rPr>
        <w:t xml:space="preserve">. Despite this behavioural avoidance of </w:t>
      </w:r>
      <w:r w:rsidR="00E22EDA" w:rsidRPr="0047536B">
        <w:rPr>
          <w:color w:val="000000" w:themeColor="text1"/>
          <w:shd w:val="clear" w:color="auto" w:fill="FFFFFF"/>
        </w:rPr>
        <w:lastRenderedPageBreak/>
        <w:t xml:space="preserve">risk, grizzly bear populations </w:t>
      </w:r>
      <w:r w:rsidRPr="0047536B">
        <w:rPr>
          <w:color w:val="000000" w:themeColor="text1"/>
          <w:shd w:val="clear" w:color="auto" w:fill="FFFFFF"/>
        </w:rPr>
        <w:t xml:space="preserve">in </w:t>
      </w:r>
      <w:r w:rsidR="00E22EDA" w:rsidRPr="0047536B">
        <w:rPr>
          <w:color w:val="000000" w:themeColor="text1"/>
          <w:shd w:val="clear" w:color="auto" w:fill="FFFFFF"/>
        </w:rPr>
        <w:t>most</w:t>
      </w:r>
      <w:r w:rsidRPr="0047536B">
        <w:rPr>
          <w:color w:val="000000" w:themeColor="text1"/>
          <w:shd w:val="clear" w:color="auto" w:fill="FFFFFF"/>
        </w:rPr>
        <w:t xml:space="preserve"> human-dominated landscapes are not self-su</w:t>
      </w:r>
      <w:r w:rsidR="006F56B1" w:rsidRPr="0047536B">
        <w:rPr>
          <w:color w:val="000000" w:themeColor="text1"/>
          <w:shd w:val="clear" w:color="auto" w:fill="FFFFFF"/>
        </w:rPr>
        <w:t>staining</w:t>
      </w:r>
      <w:r w:rsidRPr="0047536B">
        <w:rPr>
          <w:color w:val="000000" w:themeColor="text1"/>
          <w:shd w:val="clear" w:color="auto" w:fill="FFFFFF"/>
        </w:rPr>
        <w:t xml:space="preserve">. </w:t>
      </w:r>
      <w:r w:rsidR="00E22EDA" w:rsidRPr="0047536B">
        <w:rPr>
          <w:color w:val="000000" w:themeColor="text1"/>
          <w:shd w:val="clear" w:color="auto" w:fill="FFFFFF"/>
        </w:rPr>
        <w:t>D</w:t>
      </w:r>
      <w:r w:rsidRPr="0047536B">
        <w:rPr>
          <w:color w:val="000000" w:themeColor="text1"/>
          <w:shd w:val="clear" w:color="auto" w:fill="FFFFFF"/>
        </w:rPr>
        <w:t>ue to high mortality rates</w:t>
      </w:r>
      <w:r w:rsidR="00E22EDA" w:rsidRPr="0047536B">
        <w:rPr>
          <w:color w:val="000000" w:themeColor="text1"/>
          <w:shd w:val="clear" w:color="auto" w:fill="FFFFFF"/>
        </w:rPr>
        <w:t xml:space="preserve"> </w:t>
      </w:r>
      <w:r w:rsidRPr="0047536B">
        <w:rPr>
          <w:color w:val="000000" w:themeColor="text1"/>
          <w:shd w:val="clear" w:color="auto" w:fill="FFFFFF"/>
        </w:rPr>
        <w:t xml:space="preserve">the presence of bears in </w:t>
      </w:r>
      <w:r w:rsidR="00E22EDA" w:rsidRPr="0047536B">
        <w:rPr>
          <w:color w:val="000000" w:themeColor="text1"/>
          <w:shd w:val="clear" w:color="auto" w:fill="FFFFFF"/>
        </w:rPr>
        <w:t>human-dominated landscapes</w:t>
      </w:r>
      <w:r w:rsidRPr="0047536B">
        <w:rPr>
          <w:color w:val="000000" w:themeColor="text1"/>
          <w:shd w:val="clear" w:color="auto" w:fill="FFFFFF"/>
        </w:rPr>
        <w:t xml:space="preserve"> is </w:t>
      </w:r>
      <w:r w:rsidR="006F56B1" w:rsidRPr="0047536B">
        <w:rPr>
          <w:color w:val="000000" w:themeColor="text1"/>
          <w:shd w:val="clear" w:color="auto" w:fill="FFFFFF"/>
        </w:rPr>
        <w:t xml:space="preserve">reliant on </w:t>
      </w:r>
      <w:r w:rsidRPr="0047536B">
        <w:rPr>
          <w:color w:val="000000" w:themeColor="text1"/>
          <w:shd w:val="clear" w:color="auto" w:fill="FFFFFF"/>
        </w:rPr>
        <w:t>immigration from less disturbed areas</w:t>
      </w:r>
      <w:r w:rsidR="00E22EDA" w:rsidRPr="0047536B">
        <w:rPr>
          <w:color w:val="000000" w:themeColor="text1"/>
          <w:shd w:val="clear" w:color="auto" w:fill="FFFFFF"/>
        </w:rPr>
        <w:t xml:space="preserve"> </w:t>
      </w:r>
      <w:r w:rsidR="00E22EDA" w:rsidRPr="0047536B">
        <w:rPr>
          <w:color w:val="000000" w:themeColor="text1"/>
          <w:shd w:val="clear" w:color="auto" w:fill="FFFFFF"/>
        </w:rPr>
        <w:fldChar w:fldCharType="begin"/>
      </w:r>
      <w:r w:rsidR="00E22EDA" w:rsidRPr="0047536B">
        <w:rPr>
          <w:color w:val="000000" w:themeColor="text1"/>
          <w:shd w:val="clear" w:color="auto" w:fill="FFFFFF"/>
        </w:rPr>
        <w:instrText xml:space="preserve"> ADDIN ZOTERO_ITEM CSL_CITATION {"citationID":"CEfa3Uqo","properties":{"formattedCitation":"(Lamb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E22EDA" w:rsidRPr="0047536B">
        <w:rPr>
          <w:color w:val="000000" w:themeColor="text1"/>
          <w:shd w:val="clear" w:color="auto" w:fill="FFFFFF"/>
        </w:rPr>
        <w:fldChar w:fldCharType="separate"/>
      </w:r>
      <w:r w:rsidR="00E22EDA" w:rsidRPr="0047536B">
        <w:rPr>
          <w:noProof/>
          <w:color w:val="000000" w:themeColor="text1"/>
          <w:shd w:val="clear" w:color="auto" w:fill="FFFFFF"/>
        </w:rPr>
        <w:t>(Lamb et al. 2020)</w:t>
      </w:r>
      <w:r w:rsidR="00E22EDA" w:rsidRPr="0047536B">
        <w:rPr>
          <w:color w:val="000000" w:themeColor="text1"/>
          <w:shd w:val="clear" w:color="auto" w:fill="FFFFFF"/>
        </w:rPr>
        <w:fldChar w:fldCharType="end"/>
      </w:r>
      <w:r w:rsidRPr="0047536B">
        <w:rPr>
          <w:color w:val="000000" w:themeColor="text1"/>
          <w:shd w:val="clear" w:color="auto" w:fill="FFFFFF"/>
        </w:rPr>
        <w:t xml:space="preserve">. In these </w:t>
      </w:r>
      <w:r w:rsidR="00AB2FE6" w:rsidRPr="0047536B">
        <w:rPr>
          <w:color w:val="000000" w:themeColor="text1"/>
          <w:shd w:val="clear" w:color="auto" w:fill="FFFFFF"/>
        </w:rPr>
        <w:t xml:space="preserve">emerging </w:t>
      </w:r>
      <w:r w:rsidRPr="0047536B">
        <w:rPr>
          <w:color w:val="000000" w:themeColor="text1"/>
          <w:shd w:val="clear" w:color="auto" w:fill="FFFFFF"/>
        </w:rPr>
        <w:t xml:space="preserve">landscapes of coexistence, the viability of coexistence </w:t>
      </w:r>
      <w:r w:rsidR="00656A6A">
        <w:rPr>
          <w:color w:val="000000" w:themeColor="text1"/>
          <w:shd w:val="clear" w:color="auto" w:fill="FFFFFF"/>
        </w:rPr>
        <w:t>depends in part</w:t>
      </w:r>
      <w:r w:rsidRPr="0047536B">
        <w:rPr>
          <w:color w:val="000000" w:themeColor="text1"/>
          <w:shd w:val="clear" w:color="auto" w:fill="FFFFFF"/>
        </w:rPr>
        <w:t xml:space="preserve"> on </w:t>
      </w:r>
      <w:ins w:id="3" w:author="Clayton Lamb" w:date="2023-07-19T14:17:00Z">
        <w:r w:rsidR="003D0BC4">
          <w:rPr>
            <w:color w:val="000000" w:themeColor="text1"/>
            <w:shd w:val="clear" w:color="auto" w:fill="FFFFFF"/>
          </w:rPr>
          <w:t>people having the</w:t>
        </w:r>
      </w:ins>
      <w:del w:id="4" w:author="Clayton Lamb" w:date="2023-07-19T14:12:00Z">
        <w:r w:rsidRPr="0047536B" w:rsidDel="003D0BC4">
          <w:rPr>
            <w:color w:val="000000" w:themeColor="text1"/>
            <w:shd w:val="clear" w:color="auto" w:fill="FFFFFF"/>
          </w:rPr>
          <w:delText>our</w:delText>
        </w:r>
      </w:del>
      <w:del w:id="5" w:author="Clayton Lamb" w:date="2023-07-19T14:17:00Z">
        <w:r w:rsidRPr="0047536B" w:rsidDel="003D0BC4">
          <w:rPr>
            <w:color w:val="000000" w:themeColor="text1"/>
            <w:shd w:val="clear" w:color="auto" w:fill="FFFFFF"/>
          </w:rPr>
          <w:delText xml:space="preserve"> ability to provide the</w:delText>
        </w:r>
      </w:del>
      <w:r w:rsidRPr="0047536B">
        <w:rPr>
          <w:color w:val="000000" w:themeColor="text1"/>
          <w:shd w:val="clear" w:color="auto" w:fill="FFFFFF"/>
        </w:rPr>
        <w:t xml:space="preserve"> necessary tools to keep </w:t>
      </w:r>
      <w:del w:id="6" w:author="Clayton Lamb" w:date="2023-07-19T14:18:00Z">
        <w:r w:rsidRPr="0047536B" w:rsidDel="003D0BC4">
          <w:rPr>
            <w:color w:val="000000" w:themeColor="text1"/>
            <w:shd w:val="clear" w:color="auto" w:fill="FFFFFF"/>
          </w:rPr>
          <w:delText xml:space="preserve">people </w:delText>
        </w:r>
      </w:del>
      <w:ins w:id="7" w:author="Clayton Lamb" w:date="2023-07-19T14:18:00Z">
        <w:r w:rsidR="003D0BC4">
          <w:rPr>
            <w:color w:val="000000" w:themeColor="text1"/>
            <w:shd w:val="clear" w:color="auto" w:fill="FFFFFF"/>
          </w:rPr>
          <w:t>themselves</w:t>
        </w:r>
        <w:r w:rsidR="003D0BC4" w:rsidRPr="0047536B">
          <w:rPr>
            <w:color w:val="000000" w:themeColor="text1"/>
            <w:shd w:val="clear" w:color="auto" w:fill="FFFFFF"/>
          </w:rPr>
          <w:t xml:space="preserve"> </w:t>
        </w:r>
      </w:ins>
      <w:r w:rsidRPr="0047536B">
        <w:rPr>
          <w:color w:val="000000" w:themeColor="text1"/>
          <w:shd w:val="clear" w:color="auto" w:fill="FFFFFF"/>
        </w:rPr>
        <w:t xml:space="preserve">and their property safe while allowing bears to move across landscapes, survive, and reproduce at rates that </w:t>
      </w:r>
      <w:r w:rsidR="00D65378" w:rsidRPr="0047536B">
        <w:rPr>
          <w:color w:val="000000" w:themeColor="text1"/>
          <w:shd w:val="clear" w:color="auto" w:fill="FFFFFF"/>
        </w:rPr>
        <w:t xml:space="preserve">support </w:t>
      </w:r>
      <w:r w:rsidRPr="0047536B">
        <w:rPr>
          <w:color w:val="000000" w:themeColor="text1"/>
          <w:shd w:val="clear" w:color="auto" w:fill="FFFFFF"/>
        </w:rPr>
        <w:t>stable populations.</w:t>
      </w:r>
    </w:p>
    <w:p w14:paraId="3022993B" w14:textId="2CB16982" w:rsidR="00D86E7E" w:rsidRDefault="00D86E7E" w:rsidP="00D86E7E">
      <w:pPr>
        <w:spacing w:line="480" w:lineRule="auto"/>
        <w:rPr>
          <w:color w:val="000000" w:themeColor="text1"/>
          <w:shd w:val="clear" w:color="auto" w:fill="FFFFFF"/>
        </w:rPr>
      </w:pPr>
      <w:r w:rsidRPr="0047536B">
        <w:rPr>
          <w:color w:val="000000" w:themeColor="text1"/>
          <w:shd w:val="clear" w:color="auto" w:fill="FFFFFF"/>
        </w:rPr>
        <w:tab/>
      </w:r>
      <w:r w:rsidR="006C20AB" w:rsidRPr="0047536B">
        <w:rPr>
          <w:color w:val="000000" w:themeColor="text1"/>
          <w:shd w:val="clear" w:color="auto" w:fill="FFFFFF"/>
        </w:rPr>
        <w:t xml:space="preserve">The </w:t>
      </w:r>
      <w:r w:rsidR="00656A6A">
        <w:rPr>
          <w:color w:val="000000" w:themeColor="text1"/>
          <w:shd w:val="clear" w:color="auto" w:fill="FFFFFF"/>
        </w:rPr>
        <w:t>S</w:t>
      </w:r>
      <w:r w:rsidR="006C20AB" w:rsidRPr="0047536B">
        <w:rPr>
          <w:color w:val="000000" w:themeColor="text1"/>
          <w:shd w:val="clear" w:color="auto" w:fill="FFFFFF"/>
        </w:rPr>
        <w:t>outheast</w:t>
      </w:r>
      <w:r w:rsidR="00656A6A">
        <w:rPr>
          <w:color w:val="000000" w:themeColor="text1"/>
          <w:shd w:val="clear" w:color="auto" w:fill="FFFFFF"/>
        </w:rPr>
        <w:t xml:space="preserve">ern </w:t>
      </w:r>
      <w:r w:rsidR="006C20AB" w:rsidRPr="0047536B">
        <w:rPr>
          <w:color w:val="000000" w:themeColor="text1"/>
          <w:shd w:val="clear" w:color="auto" w:fill="FFFFFF"/>
        </w:rPr>
        <w:t>British Columbia, Canada, is a</w:t>
      </w:r>
      <w:r w:rsidRPr="0047536B">
        <w:rPr>
          <w:color w:val="000000" w:themeColor="text1"/>
          <w:shd w:val="clear" w:color="auto" w:fill="FFFFFF"/>
        </w:rPr>
        <w:t xml:space="preserve"> landscape that </w:t>
      </w:r>
      <w:r w:rsidR="00AD63C4" w:rsidRPr="0047536B">
        <w:rPr>
          <w:color w:val="000000" w:themeColor="text1"/>
          <w:shd w:val="clear" w:color="auto" w:fill="FFFFFF"/>
        </w:rPr>
        <w:t xml:space="preserve">presents </w:t>
      </w:r>
      <w:r w:rsidRPr="0047536B">
        <w:rPr>
          <w:color w:val="000000" w:themeColor="text1"/>
          <w:shd w:val="clear" w:color="auto" w:fill="FFFFFF"/>
        </w:rPr>
        <w:t xml:space="preserve">both opportunity and challenges </w:t>
      </w:r>
      <w:r w:rsidR="00040837" w:rsidRPr="0047536B">
        <w:rPr>
          <w:color w:val="000000" w:themeColor="text1"/>
          <w:shd w:val="clear" w:color="auto" w:fill="FFFFFF"/>
        </w:rPr>
        <w:t>for</w:t>
      </w:r>
      <w:r w:rsidR="00D24F45" w:rsidRPr="0047536B">
        <w:rPr>
          <w:color w:val="000000" w:themeColor="text1"/>
          <w:shd w:val="clear" w:color="auto" w:fill="FFFFFF"/>
        </w:rPr>
        <w:t xml:space="preserve"> </w:t>
      </w:r>
      <w:r w:rsidRPr="0047536B">
        <w:rPr>
          <w:color w:val="000000" w:themeColor="text1"/>
          <w:shd w:val="clear" w:color="auto" w:fill="FFFFFF"/>
        </w:rPr>
        <w:t>human-bear coexistence</w:t>
      </w:r>
      <w:r w:rsidR="006C20AB" w:rsidRPr="0047536B">
        <w:rPr>
          <w:color w:val="000000" w:themeColor="text1"/>
          <w:shd w:val="clear" w:color="auto" w:fill="FFFFFF"/>
        </w:rPr>
        <w:t>. Here</w:t>
      </w:r>
      <w:r w:rsidRPr="0047536B">
        <w:rPr>
          <w:color w:val="000000" w:themeColor="text1"/>
          <w:shd w:val="clear" w:color="auto" w:fill="FFFFFF"/>
        </w:rPr>
        <w:t xml:space="preserve"> abundant grizzly bear populations </w:t>
      </w:r>
      <w:r w:rsidR="007E2651" w:rsidRPr="0047536B">
        <w:rPr>
          <w:color w:val="000000" w:themeColor="text1"/>
          <w:shd w:val="clear" w:color="auto" w:fill="FFFFFF"/>
        </w:rPr>
        <w:t xml:space="preserve">occur </w:t>
      </w:r>
      <w:r w:rsidRPr="0047536B">
        <w:rPr>
          <w:color w:val="000000" w:themeColor="text1"/>
          <w:shd w:val="clear" w:color="auto" w:fill="FFFFFF"/>
        </w:rPr>
        <w:t>among human-settled valleys</w:t>
      </w:r>
      <w:r w:rsidR="006C20AB" w:rsidRPr="0047536B">
        <w:rPr>
          <w:color w:val="000000" w:themeColor="text1"/>
          <w:shd w:val="clear" w:color="auto" w:fill="FFFFFF"/>
        </w:rPr>
        <w:t xml:space="preserve">. While the area is a hotspot of human-bear conflicts, the persistence of </w:t>
      </w:r>
      <w:r w:rsidR="00BA679D" w:rsidRPr="0047536B">
        <w:rPr>
          <w:color w:val="000000" w:themeColor="text1"/>
          <w:shd w:val="clear" w:color="auto" w:fill="FFFFFF"/>
        </w:rPr>
        <w:t xml:space="preserve">grizzly bears suggests there is much to learn about how grizzly bears coexist </w:t>
      </w:r>
      <w:r w:rsidR="005E1FDD" w:rsidRPr="0047536B">
        <w:rPr>
          <w:color w:val="000000" w:themeColor="text1"/>
          <w:shd w:val="clear" w:color="auto" w:fill="FFFFFF"/>
        </w:rPr>
        <w:t>with</w:t>
      </w:r>
      <w:r w:rsidR="00BA679D" w:rsidRPr="0047536B">
        <w:rPr>
          <w:color w:val="000000" w:themeColor="text1"/>
          <w:shd w:val="clear" w:color="auto" w:fill="FFFFFF"/>
        </w:rPr>
        <w:t xml:space="preserve"> transportation corridors, </w:t>
      </w:r>
      <w:r w:rsidR="00AB2FE6" w:rsidRPr="0047536B">
        <w:rPr>
          <w:color w:val="000000" w:themeColor="text1"/>
          <w:shd w:val="clear" w:color="auto" w:fill="FFFFFF"/>
        </w:rPr>
        <w:t>towns</w:t>
      </w:r>
      <w:r w:rsidR="00BA679D" w:rsidRPr="0047536B">
        <w:rPr>
          <w:color w:val="000000" w:themeColor="text1"/>
          <w:shd w:val="clear" w:color="auto" w:fill="FFFFFF"/>
        </w:rPr>
        <w:t>,</w:t>
      </w:r>
      <w:r w:rsidR="007E2651" w:rsidRPr="0047536B">
        <w:rPr>
          <w:color w:val="000000" w:themeColor="text1"/>
          <w:shd w:val="clear" w:color="auto" w:fill="FFFFFF"/>
        </w:rPr>
        <w:t xml:space="preserve"> intensive resource</w:t>
      </w:r>
      <w:r w:rsidR="00373CF5" w:rsidRPr="0047536B">
        <w:rPr>
          <w:color w:val="000000" w:themeColor="text1"/>
          <w:shd w:val="clear" w:color="auto" w:fill="FFFFFF"/>
        </w:rPr>
        <w:t xml:space="preserve"> extraction</w:t>
      </w:r>
      <w:r w:rsidR="007E2651" w:rsidRPr="0047536B">
        <w:rPr>
          <w:color w:val="000000" w:themeColor="text1"/>
          <w:shd w:val="clear" w:color="auto" w:fill="FFFFFF"/>
        </w:rPr>
        <w:t>,</w:t>
      </w:r>
      <w:r w:rsidR="00BA679D" w:rsidRPr="0047536B">
        <w:rPr>
          <w:color w:val="000000" w:themeColor="text1"/>
          <w:shd w:val="clear" w:color="auto" w:fill="FFFFFF"/>
        </w:rPr>
        <w:t xml:space="preserve"> </w:t>
      </w:r>
      <w:r w:rsidR="00D07BDB" w:rsidRPr="0047536B">
        <w:rPr>
          <w:color w:val="000000" w:themeColor="text1"/>
          <w:shd w:val="clear" w:color="auto" w:fill="FFFFFF"/>
        </w:rPr>
        <w:t>agriculture</w:t>
      </w:r>
      <w:r w:rsidR="00AB2FE6" w:rsidRPr="0047536B">
        <w:rPr>
          <w:color w:val="000000" w:themeColor="text1"/>
          <w:shd w:val="clear" w:color="auto" w:fill="FFFFFF"/>
        </w:rPr>
        <w:t xml:space="preserve">, </w:t>
      </w:r>
      <w:r w:rsidR="00BA679D" w:rsidRPr="0047536B">
        <w:rPr>
          <w:color w:val="000000" w:themeColor="text1"/>
          <w:shd w:val="clear" w:color="auto" w:fill="FFFFFF"/>
        </w:rPr>
        <w:t xml:space="preserve">and </w:t>
      </w:r>
      <w:r w:rsidR="007E2651" w:rsidRPr="0047536B">
        <w:rPr>
          <w:color w:val="000000" w:themeColor="text1"/>
          <w:shd w:val="clear" w:color="auto" w:fill="FFFFFF"/>
        </w:rPr>
        <w:t xml:space="preserve">expanding </w:t>
      </w:r>
      <w:r w:rsidR="00BA679D" w:rsidRPr="0047536B">
        <w:rPr>
          <w:color w:val="000000" w:themeColor="text1"/>
          <w:shd w:val="clear" w:color="auto" w:fill="FFFFFF"/>
        </w:rPr>
        <w:t xml:space="preserve">recreation. Previous investigations into the demography of grizzly bears in </w:t>
      </w:r>
      <w:r w:rsidR="00AF5869" w:rsidRPr="0047536B">
        <w:rPr>
          <w:color w:val="000000" w:themeColor="text1"/>
          <w:shd w:val="clear" w:color="auto" w:fill="FFFFFF"/>
        </w:rPr>
        <w:t>the Elk Valley of southeast British Columbia</w:t>
      </w:r>
      <w:r w:rsidR="00BA679D" w:rsidRPr="0047536B">
        <w:rPr>
          <w:color w:val="000000" w:themeColor="text1"/>
          <w:shd w:val="clear" w:color="auto" w:fill="FFFFFF"/>
        </w:rPr>
        <w:t xml:space="preserve"> us</w:t>
      </w:r>
      <w:r w:rsidR="00AF5869" w:rsidRPr="0047536B">
        <w:rPr>
          <w:color w:val="000000" w:themeColor="text1"/>
          <w:shd w:val="clear" w:color="auto" w:fill="FFFFFF"/>
        </w:rPr>
        <w:t>ed</w:t>
      </w:r>
      <w:r w:rsidR="00BA679D" w:rsidRPr="0047536B">
        <w:rPr>
          <w:color w:val="000000" w:themeColor="text1"/>
          <w:shd w:val="clear" w:color="auto" w:fill="FFFFFF"/>
        </w:rPr>
        <w:t xml:space="preserve"> </w:t>
      </w:r>
      <w:r w:rsidR="00C9145B" w:rsidRPr="0047536B">
        <w:rPr>
          <w:color w:val="000000" w:themeColor="text1"/>
          <w:shd w:val="clear" w:color="auto" w:fill="FFFFFF"/>
        </w:rPr>
        <w:t xml:space="preserve">composite </w:t>
      </w:r>
      <w:r w:rsidR="00AF5869" w:rsidRPr="0047536B">
        <w:rPr>
          <w:color w:val="000000" w:themeColor="text1"/>
          <w:shd w:val="clear" w:color="auto" w:fill="FFFFFF"/>
        </w:rPr>
        <w:t>metrics</w:t>
      </w:r>
      <w:r w:rsidR="00C9145B" w:rsidRPr="0047536B">
        <w:rPr>
          <w:color w:val="000000" w:themeColor="text1"/>
          <w:shd w:val="clear" w:color="auto" w:fill="FFFFFF"/>
        </w:rPr>
        <w:t xml:space="preserve"> of growth</w:t>
      </w:r>
      <w:r w:rsidR="00AF5869" w:rsidRPr="0047536B">
        <w:rPr>
          <w:color w:val="000000" w:themeColor="text1"/>
          <w:shd w:val="clear" w:color="auto" w:fill="FFFFFF"/>
        </w:rPr>
        <w:t xml:space="preserve"> derived </w:t>
      </w:r>
      <w:r w:rsidR="00BB490A" w:rsidRPr="0047536B">
        <w:rPr>
          <w:color w:val="000000" w:themeColor="text1"/>
          <w:shd w:val="clear" w:color="auto" w:fill="FFFFFF"/>
        </w:rPr>
        <w:t xml:space="preserve">from </w:t>
      </w:r>
      <w:r w:rsidR="00AF5869" w:rsidRPr="0047536B">
        <w:rPr>
          <w:color w:val="000000" w:themeColor="text1"/>
          <w:shd w:val="clear" w:color="auto" w:fill="FFFFFF"/>
        </w:rPr>
        <w:t>DNA capture-recapture data</w:t>
      </w:r>
      <w:r w:rsidR="00BA679D" w:rsidRPr="0047536B">
        <w:rPr>
          <w:color w:val="000000" w:themeColor="text1"/>
          <w:shd w:val="clear" w:color="auto" w:fill="FFFFFF"/>
        </w:rPr>
        <w:t xml:space="preserve"> </w:t>
      </w:r>
      <w:r w:rsidR="00AF5869" w:rsidRPr="0047536B">
        <w:rPr>
          <w:color w:val="000000" w:themeColor="text1"/>
          <w:shd w:val="clear" w:color="auto" w:fill="FFFFFF"/>
        </w:rPr>
        <w:t xml:space="preserve">and </w:t>
      </w:r>
      <w:r w:rsidR="00BA679D" w:rsidRPr="0047536B">
        <w:rPr>
          <w:color w:val="000000" w:themeColor="text1"/>
          <w:shd w:val="clear" w:color="auto" w:fill="FFFFFF"/>
        </w:rPr>
        <w:t>revealed high mortality rates were contributing to source-sink dynamics</w:t>
      </w:r>
      <w:r w:rsidR="00AF5869" w:rsidRPr="0047536B">
        <w:rPr>
          <w:color w:val="000000" w:themeColor="text1"/>
          <w:shd w:val="clear" w:color="auto" w:fill="FFFFFF"/>
        </w:rPr>
        <w:t xml:space="preserve"> </w:t>
      </w:r>
      <w:r w:rsidR="00AF5869" w:rsidRPr="0047536B">
        <w:rPr>
          <w:color w:val="000000" w:themeColor="text1"/>
          <w:shd w:val="clear" w:color="auto" w:fill="FFFFFF"/>
        </w:rPr>
        <w:fldChar w:fldCharType="begin"/>
      </w:r>
      <w:r w:rsidR="0032187C" w:rsidRPr="0047536B">
        <w:rPr>
          <w:color w:val="000000" w:themeColor="text1"/>
          <w:shd w:val="clear" w:color="auto" w:fill="FFFFFF"/>
        </w:rPr>
        <w:instrText xml:space="preserve"> ADDIN ZOTERO_ITEM CSL_CITATION {"citationID":"J8cNJpZX","properties":{"formattedCitation":"(Lamb et al. 2017)","plainCitation":"(Lamb et al. 2017)","noteIndex":0},"citationItems":[{"id":7,"uris":["http://zotero.org/users/6749014/items/ETICESGM"],"itemData":{"id":7,"type":"article-journal","abstract":"Habitat choice is an evolutionary product of animals experiencing increased fitness when preferentially occupying high-quality habitat. However, an ecological trap (ET) can occur when an animal is presented with novel conditions and the animal's assessment of habitat quality is poorly matched to its resulting fitness. We tested for an ET for grizzly (brown) bears using demographic and movement data collected in an area with rich food resources and concentrated human settlement. We derived measures of habitat attractiveness from occurrence models of bear food resources and estimated demographic parameters using DNA mark–recapture information collected over 8 years (2006–2013). We then paired this information with grizzly bear mortality records to investigate kill and movement rates. Our results demonstrate that a valley high in both berry resources and human density was more attractive than surrounding areas, and bears occupying this region faced 17% lower apparent survival. Despite lower fitness, we detected a net flow of bears into the ET, which contributed to a study-wide population decline. This work highlights the presence and pervasiveness of an ET for an apex omnivore that lacks the evolutionary cues, under human-induced rapid ecological change, to assess trade-offs between food resources and human-caused mortality, which results in maladaptive habitat selection.","container-title":"Journal of Animal Ecology","DOI":"10.1111/1365-2656.12589","ISSN":"1365-2656","issue":"1","language":"en","license":"Creative Commons Attribution-NonCommercial-NoDerivatives 4.0 International License (CC-BY-NC-ND)","note":"_eprint: https://onlinelibrary.wiley.com/doi/pdf/10.1111/1365-2656.12589","page":"55-65","source":"Wiley Online Library","title":"Forbidden fruit: human settlement and abundant fruit create an ecological trap for an apex omnivore","title-short":"Forbidden fruit","volume":"86","author":[{"family":"Lamb","given":"Clayton T."},{"family":"Mowat","given":"Garth"},{"family":"McLellan","given":"Bruce N."},{"family":"Nielsen","given":"Scott E."},{"family":"Boutin","given":"Stan"}],"issued":{"date-parts":[["2017"]]}}}],"schema":"https://github.com/citation-style-language/schema/raw/master/csl-citation.json"} </w:instrText>
      </w:r>
      <w:r w:rsidR="00AF5869" w:rsidRPr="0047536B">
        <w:rPr>
          <w:color w:val="000000" w:themeColor="text1"/>
          <w:shd w:val="clear" w:color="auto" w:fill="FFFFFF"/>
        </w:rPr>
        <w:fldChar w:fldCharType="separate"/>
      </w:r>
      <w:r w:rsidR="00AF5869" w:rsidRPr="0047536B">
        <w:rPr>
          <w:noProof/>
          <w:color w:val="000000" w:themeColor="text1"/>
          <w:shd w:val="clear" w:color="auto" w:fill="FFFFFF"/>
        </w:rPr>
        <w:t>(Lamb et al. 2017)</w:t>
      </w:r>
      <w:r w:rsidR="00AF5869" w:rsidRPr="0047536B">
        <w:rPr>
          <w:color w:val="000000" w:themeColor="text1"/>
          <w:shd w:val="clear" w:color="auto" w:fill="FFFFFF"/>
        </w:rPr>
        <w:fldChar w:fldCharType="end"/>
      </w:r>
      <w:r w:rsidR="00AF5869" w:rsidRPr="0047536B">
        <w:rPr>
          <w:color w:val="000000" w:themeColor="text1"/>
          <w:shd w:val="clear" w:color="auto" w:fill="FFFFFF"/>
        </w:rPr>
        <w:t xml:space="preserve">. </w:t>
      </w:r>
      <w:r w:rsidR="007B246A">
        <w:rPr>
          <w:color w:val="000000" w:themeColor="text1"/>
          <w:shd w:val="clear" w:color="auto" w:fill="FFFFFF"/>
        </w:rPr>
        <w:t xml:space="preserve">Despite the </w:t>
      </w:r>
      <w:r w:rsidR="00B517B6">
        <w:rPr>
          <w:color w:val="000000" w:themeColor="text1"/>
          <w:shd w:val="clear" w:color="auto" w:fill="FFFFFF"/>
        </w:rPr>
        <w:t xml:space="preserve">demographic </w:t>
      </w:r>
      <w:r w:rsidR="007B246A">
        <w:rPr>
          <w:color w:val="000000" w:themeColor="text1"/>
          <w:shd w:val="clear" w:color="auto" w:fill="FFFFFF"/>
        </w:rPr>
        <w:t xml:space="preserve">evidence from DNA monitoring, there has been little progress in reducing the mortality rate for Elk Valley grizzly bears, partly </w:t>
      </w:r>
      <w:r w:rsidR="005478CA" w:rsidRPr="0047536B">
        <w:rPr>
          <w:color w:val="000000" w:themeColor="text1"/>
          <w:shd w:val="clear" w:color="auto" w:fill="FFFFFF"/>
        </w:rPr>
        <w:t xml:space="preserve">because DNA data does not provide </w:t>
      </w:r>
      <w:r w:rsidR="007B246A">
        <w:rPr>
          <w:color w:val="000000" w:themeColor="text1"/>
          <w:shd w:val="clear" w:color="auto" w:fill="FFFFFF"/>
        </w:rPr>
        <w:t>the information that wildlife managers typically seek</w:t>
      </w:r>
      <w:r w:rsidR="00B517B6">
        <w:rPr>
          <w:color w:val="000000" w:themeColor="text1"/>
          <w:shd w:val="clear" w:color="auto" w:fill="FFFFFF"/>
        </w:rPr>
        <w:t xml:space="preserve"> to identify an issue and implement solutions. Because we lacked information such</w:t>
      </w:r>
      <w:r w:rsidR="007B246A">
        <w:rPr>
          <w:color w:val="000000" w:themeColor="text1"/>
          <w:shd w:val="clear" w:color="auto" w:fill="FFFFFF"/>
        </w:rPr>
        <w:t xml:space="preserve"> as cause-specific mortality,</w:t>
      </w:r>
      <w:r w:rsidR="005478CA" w:rsidRPr="0047536B">
        <w:rPr>
          <w:color w:val="000000" w:themeColor="text1"/>
          <w:shd w:val="clear" w:color="auto" w:fill="FFFFFF"/>
        </w:rPr>
        <w:t xml:space="preserve"> age</w:t>
      </w:r>
      <w:r w:rsidR="003E4B4C" w:rsidRPr="0047536B">
        <w:rPr>
          <w:color w:val="000000" w:themeColor="text1"/>
          <w:shd w:val="clear" w:color="auto" w:fill="FFFFFF"/>
        </w:rPr>
        <w:t xml:space="preserve">, </w:t>
      </w:r>
      <w:r w:rsidR="007B246A">
        <w:rPr>
          <w:color w:val="000000" w:themeColor="text1"/>
          <w:shd w:val="clear" w:color="auto" w:fill="FFFFFF"/>
        </w:rPr>
        <w:t>or vital rates measured without the influence of</w:t>
      </w:r>
      <w:r w:rsidR="00B517B6">
        <w:rPr>
          <w:color w:val="000000" w:themeColor="text1"/>
          <w:shd w:val="clear" w:color="auto" w:fill="FFFFFF"/>
        </w:rPr>
        <w:t xml:space="preserve"> immigration and emigration, </w:t>
      </w:r>
      <w:r w:rsidR="00B517B6" w:rsidRPr="0047536B">
        <w:rPr>
          <w:color w:val="000000" w:themeColor="text1"/>
          <w:shd w:val="clear" w:color="auto" w:fill="FFFFFF"/>
        </w:rPr>
        <w:t xml:space="preserve">the specific demographic mechanisms facilitating persistence remained </w:t>
      </w:r>
      <w:r w:rsidR="00B517B6">
        <w:rPr>
          <w:color w:val="000000" w:themeColor="text1"/>
          <w:shd w:val="clear" w:color="auto" w:fill="FFFFFF"/>
        </w:rPr>
        <w:t>unresolved</w:t>
      </w:r>
      <w:r w:rsidR="007B246A">
        <w:rPr>
          <w:color w:val="000000" w:themeColor="text1"/>
          <w:shd w:val="clear" w:color="auto" w:fill="FFFFFF"/>
        </w:rPr>
        <w:t xml:space="preserve">. </w:t>
      </w:r>
      <w:r w:rsidR="00B517B6">
        <w:rPr>
          <w:color w:val="000000" w:themeColor="text1"/>
          <w:shd w:val="clear" w:color="auto" w:fill="FFFFFF"/>
        </w:rPr>
        <w:t xml:space="preserve">We </w:t>
      </w:r>
      <w:r w:rsidR="003B25BD" w:rsidRPr="0047536B">
        <w:rPr>
          <w:color w:val="000000" w:themeColor="text1"/>
          <w:shd w:val="clear" w:color="auto" w:fill="FFFFFF"/>
        </w:rPr>
        <w:t xml:space="preserve">sought to understand </w:t>
      </w:r>
      <w:r w:rsidR="001857E9">
        <w:rPr>
          <w:color w:val="000000" w:themeColor="text1"/>
          <w:shd w:val="clear" w:color="auto" w:fill="FFFFFF"/>
        </w:rPr>
        <w:t xml:space="preserve">the demographics of the population by </w:t>
      </w:r>
      <w:r w:rsidR="00656A6A">
        <w:rPr>
          <w:color w:val="000000" w:themeColor="text1"/>
          <w:shd w:val="clear" w:color="auto" w:fill="FFFFFF"/>
        </w:rPr>
        <w:t xml:space="preserve">radiomonitoring </w:t>
      </w:r>
      <w:r w:rsidR="005478CA" w:rsidRPr="0047536B">
        <w:rPr>
          <w:color w:val="000000" w:themeColor="text1"/>
          <w:shd w:val="clear" w:color="auto" w:fill="FFFFFF"/>
        </w:rPr>
        <w:t xml:space="preserve">individual </w:t>
      </w:r>
      <w:r w:rsidR="00AF5869" w:rsidRPr="0047536B">
        <w:rPr>
          <w:color w:val="000000" w:themeColor="text1"/>
          <w:shd w:val="clear" w:color="auto" w:fill="FFFFFF"/>
        </w:rPr>
        <w:t>grizzly bears in the</w:t>
      </w:r>
      <w:r w:rsidR="005478CA" w:rsidRPr="0047536B">
        <w:rPr>
          <w:color w:val="000000" w:themeColor="text1"/>
          <w:shd w:val="clear" w:color="auto" w:fill="FFFFFF"/>
        </w:rPr>
        <w:t xml:space="preserve"> Elk Valley, identify what was killing them</w:t>
      </w:r>
      <w:r w:rsidR="00BB490A" w:rsidRPr="0047536B">
        <w:rPr>
          <w:color w:val="000000" w:themeColor="text1"/>
          <w:shd w:val="clear" w:color="auto" w:fill="FFFFFF"/>
        </w:rPr>
        <w:t>,</w:t>
      </w:r>
      <w:r w:rsidR="005478CA" w:rsidRPr="0047536B">
        <w:rPr>
          <w:color w:val="000000" w:themeColor="text1"/>
          <w:shd w:val="clear" w:color="auto" w:fill="FFFFFF"/>
        </w:rPr>
        <w:t xml:space="preserve"> </w:t>
      </w:r>
      <w:r w:rsidR="009E70BE" w:rsidRPr="0047536B">
        <w:rPr>
          <w:color w:val="000000" w:themeColor="text1"/>
          <w:shd w:val="clear" w:color="auto" w:fill="FFFFFF"/>
        </w:rPr>
        <w:t xml:space="preserve">determine </w:t>
      </w:r>
      <w:r w:rsidR="005478CA" w:rsidRPr="0047536B">
        <w:rPr>
          <w:color w:val="000000" w:themeColor="text1"/>
          <w:shd w:val="clear" w:color="auto" w:fill="FFFFFF"/>
        </w:rPr>
        <w:t xml:space="preserve">whether </w:t>
      </w:r>
      <w:r w:rsidR="00BB490A" w:rsidRPr="0047536B">
        <w:rPr>
          <w:color w:val="000000" w:themeColor="text1"/>
          <w:shd w:val="clear" w:color="auto" w:fill="FFFFFF"/>
        </w:rPr>
        <w:t>those</w:t>
      </w:r>
      <w:r w:rsidR="005478CA" w:rsidRPr="0047536B">
        <w:rPr>
          <w:color w:val="000000" w:themeColor="text1"/>
          <w:shd w:val="clear" w:color="auto" w:fill="FFFFFF"/>
        </w:rPr>
        <w:t xml:space="preserve"> mortalities</w:t>
      </w:r>
      <w:r w:rsidR="00BB490A" w:rsidRPr="0047536B">
        <w:rPr>
          <w:color w:val="000000" w:themeColor="text1"/>
          <w:shd w:val="clear" w:color="auto" w:fill="FFFFFF"/>
        </w:rPr>
        <w:t xml:space="preserve"> were being reported</w:t>
      </w:r>
      <w:r w:rsidR="001857E9">
        <w:rPr>
          <w:color w:val="000000" w:themeColor="text1"/>
          <w:shd w:val="clear" w:color="auto" w:fill="FFFFFF"/>
        </w:rPr>
        <w:t>, and estimate vital rates by age and sex</w:t>
      </w:r>
      <w:r w:rsidR="00D07BDB" w:rsidRPr="0047536B">
        <w:rPr>
          <w:color w:val="000000" w:themeColor="text1"/>
          <w:shd w:val="clear" w:color="auto" w:fill="FFFFFF"/>
        </w:rPr>
        <w:t xml:space="preserve">. </w:t>
      </w:r>
      <w:r w:rsidR="00B517B6">
        <w:rPr>
          <w:color w:val="000000" w:themeColor="text1"/>
          <w:shd w:val="clear" w:color="auto" w:fill="FFFFFF"/>
        </w:rPr>
        <w:t>Ultimately, the goal of this work is to 1) confirm the source-</w:t>
      </w:r>
      <w:r w:rsidR="00B517B6">
        <w:rPr>
          <w:color w:val="000000" w:themeColor="text1"/>
          <w:shd w:val="clear" w:color="auto" w:fill="FFFFFF"/>
        </w:rPr>
        <w:lastRenderedPageBreak/>
        <w:t xml:space="preserve">sink dynamic proposed in </w:t>
      </w:r>
      <w:r w:rsidR="00B517B6" w:rsidRPr="0047536B">
        <w:rPr>
          <w:color w:val="000000" w:themeColor="text1"/>
          <w:shd w:val="clear" w:color="auto" w:fill="FFFFFF"/>
        </w:rPr>
        <w:fldChar w:fldCharType="begin"/>
      </w:r>
      <w:r w:rsidR="00145128">
        <w:rPr>
          <w:color w:val="000000" w:themeColor="text1"/>
          <w:shd w:val="clear" w:color="auto" w:fill="FFFFFF"/>
        </w:rPr>
        <w:instrText xml:space="preserve"> ADDIN ZOTERO_ITEM CSL_CITATION {"citationID":"gi0krNog","properties":{"formattedCitation":"(Lamb et al. 2017)","plainCitation":"(Lamb et al. 2017)","noteIndex":0},"citationItems":[{"id":7,"uris":["http://zotero.org/users/6749014/items/ETICESGM"],"itemData":{"id":7,"type":"article-journal","abstract":"Habitat choice is an evolutionary product of animals experiencing increased fitness when preferentially occupying high-quality habitat. However, an ecological trap (ET) can occur when an animal is presented with novel conditions and the animal's assessment of habitat quality is poorly matched to its resulting fitness. We tested for an ET for grizzly (brown) bears using demographic and movement data collected in an area with rich food resources and concentrated human settlement. We derived measures of habitat attractiveness from occurrence models of bear food resources and estimated demographic parameters using DNA mark–recapture information collected over 8 years (2006–2013). We then paired this information with grizzly bear mortality records to investigate kill and movement rates. Our results demonstrate that a valley high in both berry resources and human density was more attractive than surrounding areas, and bears occupying this region faced 17% lower apparent survival. Despite lower fitness, we detected a net flow of bears into the ET, which contributed to a study-wide population decline. This work highlights the presence and pervasiveness of an ET for an apex omnivore that lacks the evolutionary cues, under human-induced rapid ecological change, to assess trade-offs between food resources and human-caused mortality, which results in maladaptive habitat selection.","container-title":"Journal of Animal Ecology","DOI":"10.1111/1365-2656.12589","ISSN":"1365-2656","issue":"1","language":"en","license":"Creative Commons Attribution-NonCommercial-NoDerivatives 4.0 International License (CC-BY-NC-ND)","note":"_eprint: https://onlinelibrary.wiley.com/doi/pdf/10.1111/1365-2656.12589","page":"55-65","source":"Wiley Online Library","title":"Forbidden fruit: human settlement and abundant fruit create an ecological trap for an apex omnivore","title-short":"Forbidden fruit","volume":"86","author":[{"family":"Lamb","given":"Clayton T."},{"family":"Mowat","given":"Garth"},{"family":"McLellan","given":"Bruce N."},{"family":"Nielsen","given":"Scott E."},{"family":"Boutin","given":"Stan"}],"issued":{"date-parts":[["2017"]]}}}],"schema":"https://github.com/citation-style-language/schema/raw/master/csl-citation.json"} </w:instrText>
      </w:r>
      <w:r w:rsidR="00B517B6" w:rsidRPr="0047536B">
        <w:rPr>
          <w:color w:val="000000" w:themeColor="text1"/>
          <w:shd w:val="clear" w:color="auto" w:fill="FFFFFF"/>
        </w:rPr>
        <w:fldChar w:fldCharType="separate"/>
      </w:r>
      <w:r w:rsidR="00B517B6" w:rsidRPr="0047536B">
        <w:rPr>
          <w:noProof/>
          <w:color w:val="000000" w:themeColor="text1"/>
          <w:shd w:val="clear" w:color="auto" w:fill="FFFFFF"/>
        </w:rPr>
        <w:t>(Lamb et al. 2017)</w:t>
      </w:r>
      <w:r w:rsidR="00B517B6" w:rsidRPr="0047536B">
        <w:rPr>
          <w:color w:val="000000" w:themeColor="text1"/>
          <w:shd w:val="clear" w:color="auto" w:fill="FFFFFF"/>
        </w:rPr>
        <w:fldChar w:fldCharType="end"/>
      </w:r>
      <w:r w:rsidR="00B517B6">
        <w:rPr>
          <w:color w:val="000000" w:themeColor="text1"/>
          <w:shd w:val="clear" w:color="auto" w:fill="FFFFFF"/>
        </w:rPr>
        <w:t xml:space="preserve"> with more specific data that allow for decoupling of demographic processes (i.e., reproduction vs immigration), and 2) use the demographic insights from 1, combined with our collective experience following the collared bears and responding to conflicts between bears and people in communities</w:t>
      </w:r>
      <w:r w:rsidR="001D3AA1">
        <w:rPr>
          <w:color w:val="000000" w:themeColor="text1"/>
          <w:shd w:val="clear" w:color="auto" w:fill="FFFFFF"/>
        </w:rPr>
        <w:t>,</w:t>
      </w:r>
      <w:r w:rsidR="00B517B6">
        <w:rPr>
          <w:color w:val="000000" w:themeColor="text1"/>
          <w:shd w:val="clear" w:color="auto" w:fill="FFFFFF"/>
        </w:rPr>
        <w:t xml:space="preserve"> to pro</w:t>
      </w:r>
      <w:r w:rsidR="001D3AA1">
        <w:rPr>
          <w:color w:val="000000" w:themeColor="text1"/>
          <w:shd w:val="clear" w:color="auto" w:fill="FFFFFF"/>
        </w:rPr>
        <w:t>pose</w:t>
      </w:r>
      <w:r w:rsidR="00B517B6">
        <w:rPr>
          <w:color w:val="000000" w:themeColor="text1"/>
          <w:shd w:val="clear" w:color="auto" w:fill="FFFFFF"/>
        </w:rPr>
        <w:t xml:space="preserve"> evidence-based solutions to </w:t>
      </w:r>
      <w:r w:rsidR="001D3AA1">
        <w:rPr>
          <w:color w:val="000000" w:themeColor="text1"/>
          <w:shd w:val="clear" w:color="auto" w:fill="FFFFFF"/>
        </w:rPr>
        <w:t xml:space="preserve">support wildlife managers in </w:t>
      </w:r>
      <w:r w:rsidR="001D3AA1" w:rsidRPr="0047536B">
        <w:rPr>
          <w:color w:val="000000" w:themeColor="text1"/>
          <w:shd w:val="clear" w:color="auto" w:fill="FFFFFF"/>
        </w:rPr>
        <w:t>operationaliz</w:t>
      </w:r>
      <w:r w:rsidR="001D3AA1">
        <w:rPr>
          <w:color w:val="000000" w:themeColor="text1"/>
          <w:shd w:val="clear" w:color="auto" w:fill="FFFFFF"/>
        </w:rPr>
        <w:t xml:space="preserve">ing </w:t>
      </w:r>
      <w:r w:rsidR="001D3AA1" w:rsidRPr="0047536B">
        <w:rPr>
          <w:color w:val="000000" w:themeColor="text1"/>
          <w:shd w:val="clear" w:color="auto" w:fill="FFFFFF"/>
        </w:rPr>
        <w:t>coexistence between people and grizzly bears</w:t>
      </w:r>
      <w:r w:rsidR="001D3AA1">
        <w:rPr>
          <w:color w:val="000000" w:themeColor="text1"/>
          <w:shd w:val="clear" w:color="auto" w:fill="FFFFFF"/>
        </w:rPr>
        <w:t xml:space="preserve"> in the southeast British Columbia. </w:t>
      </w:r>
    </w:p>
    <w:p w14:paraId="20DDCD2B" w14:textId="77777777" w:rsidR="001D3AA1" w:rsidRPr="0047536B" w:rsidRDefault="001D3AA1" w:rsidP="00D86E7E">
      <w:pPr>
        <w:spacing w:line="480" w:lineRule="auto"/>
        <w:rPr>
          <w:color w:val="000000" w:themeColor="text1"/>
          <w:shd w:val="clear" w:color="auto" w:fill="FFFFFF"/>
        </w:rPr>
      </w:pPr>
    </w:p>
    <w:p w14:paraId="175A4C89" w14:textId="77777777" w:rsidR="00E75E70" w:rsidRPr="0047536B" w:rsidRDefault="00E75E70" w:rsidP="007E5176">
      <w:pPr>
        <w:spacing w:line="480" w:lineRule="auto"/>
        <w:rPr>
          <w:caps/>
        </w:rPr>
      </w:pPr>
      <w:r w:rsidRPr="0047536B">
        <w:rPr>
          <w:b/>
          <w:bCs/>
          <w:caps/>
        </w:rPr>
        <w:t>Study Area</w:t>
      </w:r>
      <w:r w:rsidRPr="0047536B">
        <w:rPr>
          <w:caps/>
        </w:rPr>
        <w:t xml:space="preserve"> </w:t>
      </w:r>
    </w:p>
    <w:p w14:paraId="5EA1D59E" w14:textId="6EB654F0" w:rsidR="00D302AF" w:rsidRPr="0047536B" w:rsidRDefault="008773D0" w:rsidP="007E5176">
      <w:pPr>
        <w:spacing w:line="480" w:lineRule="auto"/>
        <w:rPr>
          <w:color w:val="000000" w:themeColor="text1"/>
        </w:rPr>
      </w:pPr>
      <w:r w:rsidRPr="0047536B">
        <w:rPr>
          <w:color w:val="000000" w:themeColor="text1"/>
        </w:rPr>
        <w:t xml:space="preserve">The </w:t>
      </w:r>
      <w:r w:rsidR="000E51E3" w:rsidRPr="0047536B">
        <w:rPr>
          <w:color w:val="000000" w:themeColor="text1"/>
        </w:rPr>
        <w:t>5,</w:t>
      </w:r>
      <w:r w:rsidR="00F6490B" w:rsidRPr="0047536B">
        <w:rPr>
          <w:color w:val="000000" w:themeColor="text1"/>
        </w:rPr>
        <w:t>073</w:t>
      </w:r>
      <w:r w:rsidR="00656A6A">
        <w:rPr>
          <w:color w:val="000000" w:themeColor="text1"/>
        </w:rPr>
        <w:t>-</w:t>
      </w:r>
      <w:r w:rsidR="000E51E3" w:rsidRPr="0047536B">
        <w:rPr>
          <w:color w:val="000000" w:themeColor="text1"/>
        </w:rPr>
        <w:t>km</w:t>
      </w:r>
      <w:r w:rsidR="000E51E3" w:rsidRPr="0047536B">
        <w:rPr>
          <w:color w:val="000000" w:themeColor="text1"/>
          <w:vertAlign w:val="superscript"/>
        </w:rPr>
        <w:t>2</w:t>
      </w:r>
      <w:r w:rsidR="000E51E3" w:rsidRPr="0047536B">
        <w:rPr>
          <w:color w:val="000000" w:themeColor="text1"/>
        </w:rPr>
        <w:t xml:space="preserve"> </w:t>
      </w:r>
      <w:r w:rsidRPr="0047536B">
        <w:rPr>
          <w:color w:val="000000" w:themeColor="text1"/>
        </w:rPr>
        <w:t xml:space="preserve">study area </w:t>
      </w:r>
      <w:r w:rsidR="0068284E" w:rsidRPr="0047536B">
        <w:rPr>
          <w:color w:val="000000" w:themeColor="text1"/>
        </w:rPr>
        <w:t>is in</w:t>
      </w:r>
      <w:r w:rsidRPr="0047536B">
        <w:rPr>
          <w:color w:val="000000" w:themeColor="text1"/>
        </w:rPr>
        <w:t xml:space="preserve"> </w:t>
      </w:r>
      <w:r w:rsidR="002A00AD" w:rsidRPr="0047536B">
        <w:rPr>
          <w:color w:val="000000" w:themeColor="text1"/>
        </w:rPr>
        <w:t xml:space="preserve">the Rocky Mountains of </w:t>
      </w:r>
      <w:r w:rsidRPr="0047536B">
        <w:rPr>
          <w:color w:val="000000" w:themeColor="text1"/>
        </w:rPr>
        <w:t>southeast British Columbia, Canada</w:t>
      </w:r>
      <w:r w:rsidR="00EE748B">
        <w:rPr>
          <w:color w:val="000000" w:themeColor="text1"/>
        </w:rPr>
        <w:t xml:space="preserve"> </w:t>
      </w:r>
      <w:r w:rsidRPr="0047536B">
        <w:rPr>
          <w:color w:val="000000" w:themeColor="text1"/>
        </w:rPr>
        <w:t>(</w:t>
      </w:r>
      <w:r w:rsidRPr="0047536B">
        <w:rPr>
          <w:color w:val="000000" w:themeColor="text1"/>
        </w:rPr>
        <w:fldChar w:fldCharType="begin"/>
      </w:r>
      <w:r w:rsidRPr="0047536B">
        <w:rPr>
          <w:color w:val="000000" w:themeColor="text1"/>
        </w:rPr>
        <w:instrText xml:space="preserve"> REF _Ref100762854 \h </w:instrText>
      </w:r>
      <w:r w:rsidR="0047536B">
        <w:rPr>
          <w:color w:val="000000" w:themeColor="text1"/>
        </w:rPr>
        <w:instrText xml:space="preserve"> \* MERGEFORMAT </w:instrText>
      </w:r>
      <w:r w:rsidRPr="0047536B">
        <w:rPr>
          <w:color w:val="000000" w:themeColor="text1"/>
        </w:rPr>
      </w:r>
      <w:r w:rsidRPr="0047536B">
        <w:rPr>
          <w:color w:val="000000" w:themeColor="text1"/>
        </w:rPr>
        <w:fldChar w:fldCharType="separate"/>
      </w:r>
      <w:r w:rsidRPr="0047536B">
        <w:rPr>
          <w:color w:val="000000" w:themeColor="text1"/>
        </w:rPr>
        <w:t xml:space="preserve">Figure </w:t>
      </w:r>
      <w:r w:rsidRPr="0047536B">
        <w:rPr>
          <w:noProof/>
          <w:color w:val="000000" w:themeColor="text1"/>
        </w:rPr>
        <w:t>1</w:t>
      </w:r>
      <w:r w:rsidRPr="0047536B">
        <w:rPr>
          <w:color w:val="000000" w:themeColor="text1"/>
        </w:rPr>
        <w:fldChar w:fldCharType="end"/>
      </w:r>
      <w:r w:rsidRPr="0047536B">
        <w:rPr>
          <w:color w:val="000000" w:themeColor="text1"/>
        </w:rPr>
        <w:t>)</w:t>
      </w:r>
      <w:r w:rsidR="002A00AD" w:rsidRPr="0047536B">
        <w:rPr>
          <w:color w:val="000000" w:themeColor="text1"/>
        </w:rPr>
        <w:t xml:space="preserve">. </w:t>
      </w:r>
      <w:r w:rsidR="00EE748B">
        <w:rPr>
          <w:color w:val="000000" w:themeColor="text1"/>
        </w:rPr>
        <w:t xml:space="preserve">The eastern edge of the study area extends about 7 km into Alberta, Canada. </w:t>
      </w:r>
      <w:r w:rsidR="00D07BDB" w:rsidRPr="0047536B">
        <w:rPr>
          <w:color w:val="000000" w:themeColor="text1"/>
        </w:rPr>
        <w:t xml:space="preserve">We </w:t>
      </w:r>
      <w:r w:rsidR="00E22EDA" w:rsidRPr="0047536B">
        <w:rPr>
          <w:color w:val="000000" w:themeColor="text1"/>
        </w:rPr>
        <w:t xml:space="preserve">initially </w:t>
      </w:r>
      <w:r w:rsidR="00D07BDB" w:rsidRPr="0047536B">
        <w:rPr>
          <w:color w:val="000000" w:themeColor="text1"/>
        </w:rPr>
        <w:t>defined a general study area based o</w:t>
      </w:r>
      <w:r w:rsidR="00DC3F04" w:rsidRPr="0047536B">
        <w:rPr>
          <w:color w:val="000000" w:themeColor="text1"/>
        </w:rPr>
        <w:t>n</w:t>
      </w:r>
      <w:r w:rsidR="00D07BDB" w:rsidRPr="0047536B">
        <w:rPr>
          <w:color w:val="000000" w:themeColor="text1"/>
        </w:rPr>
        <w:t xml:space="preserve"> the ecological trap area in Lamb et al. (201</w:t>
      </w:r>
      <w:r w:rsidR="0073047B" w:rsidRPr="0047536B">
        <w:rPr>
          <w:color w:val="000000" w:themeColor="text1"/>
        </w:rPr>
        <w:t>7</w:t>
      </w:r>
      <w:r w:rsidR="00D07BDB" w:rsidRPr="0047536B">
        <w:rPr>
          <w:color w:val="000000" w:themeColor="text1"/>
        </w:rPr>
        <w:t xml:space="preserve">) to guide collaring </w:t>
      </w:r>
      <w:r w:rsidR="00EF3F2B" w:rsidRPr="0047536B">
        <w:rPr>
          <w:color w:val="000000" w:themeColor="text1"/>
        </w:rPr>
        <w:t xml:space="preserve">efforts </w:t>
      </w:r>
      <w:r w:rsidR="00DC3F04" w:rsidRPr="0047536B">
        <w:rPr>
          <w:color w:val="000000" w:themeColor="text1"/>
        </w:rPr>
        <w:t xml:space="preserve">but then </w:t>
      </w:r>
      <w:r w:rsidR="00D07BDB" w:rsidRPr="0047536B">
        <w:rPr>
          <w:color w:val="000000" w:themeColor="text1"/>
        </w:rPr>
        <w:t xml:space="preserve">refined </w:t>
      </w:r>
      <w:r w:rsidR="00DC3F04" w:rsidRPr="0047536B">
        <w:rPr>
          <w:color w:val="000000" w:themeColor="text1"/>
        </w:rPr>
        <w:t xml:space="preserve">the </w:t>
      </w:r>
      <w:r w:rsidR="00D07BDB" w:rsidRPr="0047536B">
        <w:rPr>
          <w:color w:val="000000" w:themeColor="text1"/>
        </w:rPr>
        <w:t>area</w:t>
      </w:r>
      <w:r w:rsidR="00E22EDA" w:rsidRPr="0047536B">
        <w:rPr>
          <w:color w:val="000000" w:themeColor="text1"/>
        </w:rPr>
        <w:t xml:space="preserve"> </w:t>
      </w:r>
      <w:r w:rsidR="00EF3F2B" w:rsidRPr="0047536B">
        <w:rPr>
          <w:color w:val="000000" w:themeColor="text1"/>
        </w:rPr>
        <w:t>post-hoc as the 99</w:t>
      </w:r>
      <w:r w:rsidR="00EF3F2B" w:rsidRPr="0047536B">
        <w:rPr>
          <w:color w:val="000000" w:themeColor="text1"/>
          <w:vertAlign w:val="superscript"/>
        </w:rPr>
        <w:t>th</w:t>
      </w:r>
      <w:r w:rsidR="00EF3F2B" w:rsidRPr="0047536B">
        <w:rPr>
          <w:color w:val="000000" w:themeColor="text1"/>
        </w:rPr>
        <w:t xml:space="preserve"> percentile</w:t>
      </w:r>
      <w:r w:rsidR="00F6490B" w:rsidRPr="0047536B">
        <w:rPr>
          <w:color w:val="000000" w:themeColor="text1"/>
        </w:rPr>
        <w:t xml:space="preserve"> of a utilization distribution generated by pooling locations from all</w:t>
      </w:r>
      <w:r w:rsidR="00EF3F2B" w:rsidRPr="0047536B">
        <w:rPr>
          <w:color w:val="000000" w:themeColor="text1"/>
        </w:rPr>
        <w:t xml:space="preserve"> collared grizzly bears. </w:t>
      </w:r>
      <w:r w:rsidR="004270AA" w:rsidRPr="0047536B">
        <w:rPr>
          <w:color w:val="000000" w:themeColor="text1"/>
        </w:rPr>
        <w:t xml:space="preserve">We refer to the study area as the “Elk Valley” </w:t>
      </w:r>
      <w:r w:rsidR="004A10B4" w:rsidRPr="0047536B">
        <w:rPr>
          <w:color w:val="000000" w:themeColor="text1"/>
        </w:rPr>
        <w:t xml:space="preserve">although the </w:t>
      </w:r>
      <w:r w:rsidR="004270AA" w:rsidRPr="0047536B">
        <w:rPr>
          <w:color w:val="000000" w:themeColor="text1"/>
        </w:rPr>
        <w:t xml:space="preserve">upper headwaters of the Elk </w:t>
      </w:r>
      <w:r w:rsidR="00DC3F04" w:rsidRPr="0047536B">
        <w:rPr>
          <w:color w:val="000000" w:themeColor="text1"/>
        </w:rPr>
        <w:t>River</w:t>
      </w:r>
      <w:r w:rsidR="004270AA" w:rsidRPr="0047536B">
        <w:rPr>
          <w:color w:val="000000" w:themeColor="text1"/>
        </w:rPr>
        <w:t xml:space="preserve"> are not included (</w:t>
      </w:r>
      <w:r w:rsidR="004270AA" w:rsidRPr="0047536B">
        <w:rPr>
          <w:color w:val="000000" w:themeColor="text1"/>
        </w:rPr>
        <w:fldChar w:fldCharType="begin"/>
      </w:r>
      <w:r w:rsidR="004270AA" w:rsidRPr="0047536B">
        <w:rPr>
          <w:color w:val="000000" w:themeColor="text1"/>
        </w:rPr>
        <w:instrText xml:space="preserve"> REF _Ref100762854 \h </w:instrText>
      </w:r>
      <w:r w:rsidR="0047536B">
        <w:rPr>
          <w:color w:val="000000" w:themeColor="text1"/>
        </w:rPr>
        <w:instrText xml:space="preserve"> \* MERGEFORMAT </w:instrText>
      </w:r>
      <w:r w:rsidR="004270AA" w:rsidRPr="0047536B">
        <w:rPr>
          <w:color w:val="000000" w:themeColor="text1"/>
        </w:rPr>
      </w:r>
      <w:r w:rsidR="004270AA" w:rsidRPr="0047536B">
        <w:rPr>
          <w:color w:val="000000" w:themeColor="text1"/>
        </w:rPr>
        <w:fldChar w:fldCharType="separate"/>
      </w:r>
      <w:r w:rsidR="004270AA" w:rsidRPr="0047536B">
        <w:rPr>
          <w:color w:val="000000" w:themeColor="text1"/>
        </w:rPr>
        <w:t xml:space="preserve">Figure </w:t>
      </w:r>
      <w:r w:rsidR="004270AA" w:rsidRPr="0047536B">
        <w:rPr>
          <w:noProof/>
          <w:color w:val="000000" w:themeColor="text1"/>
        </w:rPr>
        <w:t>1</w:t>
      </w:r>
      <w:r w:rsidR="004270AA" w:rsidRPr="0047536B">
        <w:rPr>
          <w:color w:val="000000" w:themeColor="text1"/>
        </w:rPr>
        <w:fldChar w:fldCharType="end"/>
      </w:r>
      <w:r w:rsidR="004270AA" w:rsidRPr="0047536B">
        <w:rPr>
          <w:color w:val="000000" w:themeColor="text1"/>
        </w:rPr>
        <w:t>). The study area</w:t>
      </w:r>
      <w:r w:rsidR="002A00AD" w:rsidRPr="0047536B">
        <w:rPr>
          <w:color w:val="000000" w:themeColor="text1"/>
        </w:rPr>
        <w:t xml:space="preserve"> stands out as a unique area of grizzly bear coexistence and conflict due to the </w:t>
      </w:r>
      <w:r w:rsidR="00373CF5" w:rsidRPr="0047536B">
        <w:rPr>
          <w:color w:val="000000" w:themeColor="text1"/>
        </w:rPr>
        <w:t xml:space="preserve">moderate </w:t>
      </w:r>
      <w:r w:rsidR="002A00AD" w:rsidRPr="0047536B">
        <w:rPr>
          <w:color w:val="000000" w:themeColor="text1"/>
        </w:rPr>
        <w:t>density of grizzly bears (15-</w:t>
      </w:r>
      <w:r w:rsidR="00882835" w:rsidRPr="0047536B">
        <w:rPr>
          <w:color w:val="000000" w:themeColor="text1"/>
        </w:rPr>
        <w:t>56</w:t>
      </w:r>
      <w:r w:rsidR="002A00AD" w:rsidRPr="0047536B">
        <w:rPr>
          <w:color w:val="000000" w:themeColor="text1"/>
        </w:rPr>
        <w:t xml:space="preserve"> grizzly bears / 1</w:t>
      </w:r>
      <w:r w:rsidR="00AF0168" w:rsidRPr="0047536B">
        <w:rPr>
          <w:color w:val="000000" w:themeColor="text1"/>
        </w:rPr>
        <w:t>,</w:t>
      </w:r>
      <w:r w:rsidR="002A00AD" w:rsidRPr="0047536B">
        <w:rPr>
          <w:color w:val="000000" w:themeColor="text1"/>
        </w:rPr>
        <w:t>000 km</w:t>
      </w:r>
      <w:r w:rsidR="002A00AD" w:rsidRPr="0047536B">
        <w:rPr>
          <w:color w:val="000000" w:themeColor="text1"/>
          <w:vertAlign w:val="superscript"/>
        </w:rPr>
        <w:t>2</w:t>
      </w:r>
      <w:r w:rsidR="002A00AD" w:rsidRPr="0047536B">
        <w:rPr>
          <w:color w:val="000000" w:themeColor="text1"/>
        </w:rPr>
        <w:t xml:space="preserve"> </w:t>
      </w:r>
      <w:r w:rsidR="002A00AD" w:rsidRPr="0047536B">
        <w:rPr>
          <w:color w:val="000000" w:themeColor="text1"/>
        </w:rPr>
        <w:fldChar w:fldCharType="begin"/>
      </w:r>
      <w:r w:rsidR="00145128">
        <w:rPr>
          <w:color w:val="000000" w:themeColor="text1"/>
        </w:rPr>
        <w:instrText xml:space="preserve"> ADDIN ZOTERO_ITEM CSL_CITATION {"citationID":"sa5Pfd9z","properties":{"formattedCitation":"(McLellan 2015, Lamb et al. 2019)","plainCitation":"(McLellan 2015, Lamb et al. 2019)","noteIndex":0},"citationItems":[{"id":1268,"uris":["http://zotero.org/users/6749014/items/5PJU6LR8"],"itemData":{"id":1268,"type":"article-journal","abstract":"Understanding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N."}],"issued":{"date-parts":[["2015",7]]}}},{"id":900,"uris":["http://zotero.org/users/6749014/items/2Q8W4QST"],"itemData":{"id":900,"type":"article-journal","abstract":"The Anthropocene is an era of marked human impact on the world. Quantifying these impacts has become central to understanding the dynamics of coupled human-natural systems, resource-dependent livelihoods, and biodiversity conservation. Ecologists are facing growing pressure to quantify the size, distribution, and trajectory of wild populations in a cost-effective and socially acceptable manner. Genetic tagging, combined with modern computational and genetic analyses, is an under-utilized tool to meet this demand, especially for wide-ranging, elusive, sensitive, and low-density species. Genetic tagging studies are now revealing unprecedented insight into the mechanisms that control the density, trajectory, connectivity, and patterns of human–wildlife interaction for populations over vast spatial extents. Here, we outline the application of, and ecological inferences from, new analytical techniques applied to genetically tagged individuals, contrast this approach with conventional methods, and describe how genetic tagging can be better applied to address outstanding questions in ecology. We provide example analyses using a long-term genetic tagging dataset of grizzly bears in the Canadian Rockies. The genetic tagging toolbox is a powerful and overlooked ensemble that ecologists and conservation biologists can leverage to generate evidence and meet the challenges of the Anthropocene.","container-title":"Ecological Applications","DOI":"10.1002/eap.1876","ISSN":"1051-0761, 1939-5582","issue":"4","journalAbbreviation":"Ecol Appl","language":"en","license":"CC0 1.0 Universal Public Domain Dedication","page":"e01876","source":"DOI.org (Crossref)","title":"Genetic tagging in the Anthropocene: scaling ecology from alleles to ecosystems","title-short":"Genetic tagging in the Anthropocene","volume":"29","author":[{"family":"Lamb","given":"Clayton T."},{"family":"Ford","given":"Adam T."},{"family":"Proctor","given":"Michael F."},{"family":"Royle","given":"J. Andrew"},{"family":"Mowat","given":"Garth"},{"family":"Boutin","given":"Stan"}],"issued":{"date-parts":[["2019",6]]}}}],"schema":"https://github.com/citation-style-language/schema/raw/master/csl-citation.json"} </w:instrText>
      </w:r>
      <w:r w:rsidR="002A00AD" w:rsidRPr="0047536B">
        <w:rPr>
          <w:color w:val="000000" w:themeColor="text1"/>
        </w:rPr>
        <w:fldChar w:fldCharType="separate"/>
      </w:r>
      <w:r w:rsidR="002A00AD" w:rsidRPr="0047536B">
        <w:rPr>
          <w:noProof/>
          <w:color w:val="000000" w:themeColor="text1"/>
        </w:rPr>
        <w:t>(McLellan 2015, Lamb et al. 2019)</w:t>
      </w:r>
      <w:r w:rsidR="002A00AD" w:rsidRPr="0047536B">
        <w:rPr>
          <w:color w:val="000000" w:themeColor="text1"/>
        </w:rPr>
        <w:fldChar w:fldCharType="end"/>
      </w:r>
      <w:r w:rsidR="002A00AD" w:rsidRPr="0047536B">
        <w:rPr>
          <w:color w:val="000000" w:themeColor="text1"/>
        </w:rPr>
        <w:t xml:space="preserve">) living in close proximity to </w:t>
      </w:r>
      <w:r w:rsidR="00AF0168" w:rsidRPr="0047536B">
        <w:rPr>
          <w:color w:val="000000" w:themeColor="text1"/>
        </w:rPr>
        <w:t xml:space="preserve">three </w:t>
      </w:r>
      <w:r w:rsidR="00411E03" w:rsidRPr="0047536B">
        <w:rPr>
          <w:color w:val="000000" w:themeColor="text1"/>
        </w:rPr>
        <w:t>towns</w:t>
      </w:r>
      <w:r w:rsidR="002A00AD" w:rsidRPr="0047536B">
        <w:rPr>
          <w:color w:val="000000" w:themeColor="text1"/>
        </w:rPr>
        <w:t xml:space="preserve"> </w:t>
      </w:r>
      <w:r w:rsidR="008238DA" w:rsidRPr="0047536B">
        <w:rPr>
          <w:color w:val="000000" w:themeColor="text1"/>
        </w:rPr>
        <w:t xml:space="preserve">of </w:t>
      </w:r>
      <w:r w:rsidR="002A00AD" w:rsidRPr="0047536B">
        <w:rPr>
          <w:color w:val="000000" w:themeColor="text1"/>
        </w:rPr>
        <w:t>&gt;5,000 people each, a highway with &gt;10,000 vehicles per day,</w:t>
      </w:r>
      <w:r w:rsidR="004E115A" w:rsidRPr="0047536B">
        <w:rPr>
          <w:color w:val="000000" w:themeColor="text1"/>
        </w:rPr>
        <w:t xml:space="preserve"> a</w:t>
      </w:r>
      <w:r w:rsidR="008238DA" w:rsidRPr="0047536B">
        <w:rPr>
          <w:color w:val="000000" w:themeColor="text1"/>
        </w:rPr>
        <w:t>n active</w:t>
      </w:r>
      <w:r w:rsidR="004E115A" w:rsidRPr="0047536B">
        <w:rPr>
          <w:color w:val="000000" w:themeColor="text1"/>
        </w:rPr>
        <w:t xml:space="preserve"> railway, </w:t>
      </w:r>
      <w:r w:rsidR="00AF0168" w:rsidRPr="0047536B">
        <w:rPr>
          <w:color w:val="000000" w:themeColor="text1"/>
        </w:rPr>
        <w:t>five</w:t>
      </w:r>
      <w:r w:rsidR="00F6490B" w:rsidRPr="0047536B">
        <w:rPr>
          <w:color w:val="000000" w:themeColor="text1"/>
        </w:rPr>
        <w:t xml:space="preserve"> </w:t>
      </w:r>
      <w:r w:rsidR="0073047B" w:rsidRPr="0047536B">
        <w:rPr>
          <w:color w:val="000000" w:themeColor="text1"/>
        </w:rPr>
        <w:t xml:space="preserve">large </w:t>
      </w:r>
      <w:r w:rsidR="00F6490B" w:rsidRPr="0047536B">
        <w:rPr>
          <w:color w:val="000000" w:themeColor="text1"/>
        </w:rPr>
        <w:t>open pit</w:t>
      </w:r>
      <w:r w:rsidR="00AF0168" w:rsidRPr="0047536B">
        <w:rPr>
          <w:color w:val="000000" w:themeColor="text1"/>
        </w:rPr>
        <w:t xml:space="preserve"> </w:t>
      </w:r>
      <w:r w:rsidR="004E115A" w:rsidRPr="0047536B">
        <w:rPr>
          <w:color w:val="000000" w:themeColor="text1"/>
        </w:rPr>
        <w:t xml:space="preserve">coal mines, </w:t>
      </w:r>
      <w:r w:rsidR="004A10B4" w:rsidRPr="0047536B">
        <w:rPr>
          <w:color w:val="000000" w:themeColor="text1"/>
        </w:rPr>
        <w:t>and</w:t>
      </w:r>
      <w:r w:rsidR="00490F0D" w:rsidRPr="0047536B">
        <w:rPr>
          <w:color w:val="000000" w:themeColor="text1"/>
        </w:rPr>
        <w:t xml:space="preserve"> </w:t>
      </w:r>
      <w:r w:rsidR="004E115A" w:rsidRPr="0047536B">
        <w:rPr>
          <w:color w:val="000000" w:themeColor="text1"/>
        </w:rPr>
        <w:t xml:space="preserve">recreation </w:t>
      </w:r>
      <w:r w:rsidR="00AF0168" w:rsidRPr="0047536B">
        <w:rPr>
          <w:color w:val="000000" w:themeColor="text1"/>
        </w:rPr>
        <w:t xml:space="preserve">including </w:t>
      </w:r>
      <w:r w:rsidR="004E115A" w:rsidRPr="0047536B">
        <w:rPr>
          <w:color w:val="000000" w:themeColor="text1"/>
        </w:rPr>
        <w:t>off-road vehicle use, mountain biking, hiking, hunting, and fishing occurring across the landscape.</w:t>
      </w:r>
      <w:r w:rsidR="00D07BDB" w:rsidRPr="0047536B">
        <w:rPr>
          <w:color w:val="000000" w:themeColor="text1"/>
        </w:rPr>
        <w:t xml:space="preserve"> </w:t>
      </w:r>
    </w:p>
    <w:p w14:paraId="17049DF1" w14:textId="77777777" w:rsidR="00E75E70" w:rsidRPr="0047536B" w:rsidRDefault="00E75E70" w:rsidP="007E5176">
      <w:pPr>
        <w:spacing w:line="480" w:lineRule="auto"/>
        <w:rPr>
          <w:color w:val="000000" w:themeColor="text1"/>
        </w:rPr>
      </w:pPr>
    </w:p>
    <w:p w14:paraId="3FA62F0B" w14:textId="651B325A" w:rsidR="009D5B3E" w:rsidRPr="0047536B" w:rsidRDefault="00E75E70" w:rsidP="007E5176">
      <w:pPr>
        <w:spacing w:line="480" w:lineRule="auto"/>
        <w:rPr>
          <w:color w:val="000000" w:themeColor="text1"/>
          <w:shd w:val="clear" w:color="auto" w:fill="FFFFFF"/>
        </w:rPr>
      </w:pPr>
      <w:r w:rsidRPr="0047536B">
        <w:rPr>
          <w:b/>
          <w:bCs/>
          <w:color w:val="000000" w:themeColor="text1"/>
        </w:rPr>
        <w:t>METHODS</w:t>
      </w:r>
    </w:p>
    <w:p w14:paraId="28234953" w14:textId="0970B7A1" w:rsidR="000934EF" w:rsidRPr="0047536B" w:rsidRDefault="00F1744C" w:rsidP="007E5176">
      <w:pPr>
        <w:spacing w:line="480" w:lineRule="auto"/>
        <w:rPr>
          <w:b/>
          <w:bCs/>
          <w:color w:val="000000" w:themeColor="text1"/>
        </w:rPr>
      </w:pPr>
      <w:r w:rsidRPr="0047536B">
        <w:rPr>
          <w:b/>
          <w:bCs/>
          <w:color w:val="000000" w:themeColor="text1"/>
        </w:rPr>
        <w:t>Capture</w:t>
      </w:r>
      <w:r w:rsidR="009304AE" w:rsidRPr="0047536B">
        <w:rPr>
          <w:b/>
          <w:bCs/>
          <w:color w:val="000000" w:themeColor="text1"/>
        </w:rPr>
        <w:t>,</w:t>
      </w:r>
      <w:r w:rsidRPr="0047536B">
        <w:rPr>
          <w:b/>
          <w:bCs/>
          <w:color w:val="000000" w:themeColor="text1"/>
        </w:rPr>
        <w:t xml:space="preserve"> handling</w:t>
      </w:r>
      <w:r w:rsidR="007A0C23" w:rsidRPr="0047536B">
        <w:rPr>
          <w:b/>
          <w:bCs/>
          <w:color w:val="000000" w:themeColor="text1"/>
        </w:rPr>
        <w:t>,</w:t>
      </w:r>
      <w:r w:rsidRPr="0047536B">
        <w:rPr>
          <w:b/>
          <w:bCs/>
          <w:color w:val="000000" w:themeColor="text1"/>
        </w:rPr>
        <w:t xml:space="preserve"> and collaring</w:t>
      </w:r>
    </w:p>
    <w:p w14:paraId="702A3ECF" w14:textId="352149C8" w:rsidR="0000547E" w:rsidRPr="0047536B" w:rsidRDefault="000934EF" w:rsidP="00EF3F2B">
      <w:pPr>
        <w:spacing w:line="480" w:lineRule="auto"/>
        <w:rPr>
          <w:color w:val="000000" w:themeColor="text1"/>
        </w:rPr>
      </w:pPr>
      <w:r w:rsidRPr="0047536B">
        <w:rPr>
          <w:color w:val="000000" w:themeColor="text1"/>
        </w:rPr>
        <w:lastRenderedPageBreak/>
        <w:t xml:space="preserve">Grizzly bears were captured </w:t>
      </w:r>
      <w:r w:rsidR="00B257F8" w:rsidRPr="0047536B">
        <w:rPr>
          <w:color w:val="000000" w:themeColor="text1"/>
        </w:rPr>
        <w:t>using</w:t>
      </w:r>
      <w:r w:rsidRPr="0047536B">
        <w:rPr>
          <w:color w:val="000000" w:themeColor="text1"/>
        </w:rPr>
        <w:t xml:space="preserve"> multiple methods throughout the</w:t>
      </w:r>
      <w:r w:rsidR="00B257F8" w:rsidRPr="0047536B">
        <w:rPr>
          <w:color w:val="000000" w:themeColor="text1"/>
        </w:rPr>
        <w:t>ir</w:t>
      </w:r>
      <w:r w:rsidRPr="0047536B">
        <w:rPr>
          <w:color w:val="000000" w:themeColor="text1"/>
        </w:rPr>
        <w:t xml:space="preserve"> active season (April</w:t>
      </w:r>
      <w:r w:rsidR="002C4423" w:rsidRPr="0047536B">
        <w:rPr>
          <w:color w:val="000000" w:themeColor="text1"/>
        </w:rPr>
        <w:t xml:space="preserve"> to </w:t>
      </w:r>
      <w:r w:rsidRPr="0047536B">
        <w:rPr>
          <w:color w:val="000000" w:themeColor="text1"/>
        </w:rPr>
        <w:t>November) between 2016</w:t>
      </w:r>
      <w:r w:rsidR="005E1FDD" w:rsidRPr="0047536B">
        <w:rPr>
          <w:color w:val="000000" w:themeColor="text1"/>
        </w:rPr>
        <w:t xml:space="preserve"> and </w:t>
      </w:r>
      <w:r w:rsidRPr="0047536B">
        <w:rPr>
          <w:color w:val="000000" w:themeColor="text1"/>
        </w:rPr>
        <w:t>202</w:t>
      </w:r>
      <w:r w:rsidR="00F6490B" w:rsidRPr="0047536B">
        <w:rPr>
          <w:color w:val="000000" w:themeColor="text1"/>
        </w:rPr>
        <w:t>2</w:t>
      </w:r>
      <w:r w:rsidRPr="0047536B">
        <w:rPr>
          <w:color w:val="000000" w:themeColor="text1"/>
        </w:rPr>
        <w:t xml:space="preserve">. </w:t>
      </w:r>
      <w:r w:rsidR="003E6945" w:rsidRPr="0047536B">
        <w:rPr>
          <w:color w:val="000000" w:themeColor="text1"/>
        </w:rPr>
        <w:t xml:space="preserve">Some bears were </w:t>
      </w:r>
      <w:r w:rsidRPr="0047536B">
        <w:rPr>
          <w:color w:val="000000" w:themeColor="text1"/>
        </w:rPr>
        <w:t>dart</w:t>
      </w:r>
      <w:r w:rsidR="003E6945" w:rsidRPr="0047536B">
        <w:rPr>
          <w:color w:val="000000" w:themeColor="text1"/>
        </w:rPr>
        <w:t>ed</w:t>
      </w:r>
      <w:r w:rsidRPr="0047536B">
        <w:rPr>
          <w:color w:val="000000" w:themeColor="text1"/>
        </w:rPr>
        <w:t xml:space="preserve"> from a helicopter, but this method was not </w:t>
      </w:r>
      <w:r w:rsidR="00973EF3" w:rsidRPr="0047536B">
        <w:rPr>
          <w:color w:val="000000" w:themeColor="text1"/>
        </w:rPr>
        <w:t xml:space="preserve">viable in all portions of the study area </w:t>
      </w:r>
      <w:r w:rsidRPr="0047536B">
        <w:rPr>
          <w:color w:val="000000" w:themeColor="text1"/>
        </w:rPr>
        <w:t xml:space="preserve">due to human </w:t>
      </w:r>
      <w:r w:rsidR="003E6945" w:rsidRPr="0047536B">
        <w:rPr>
          <w:color w:val="000000" w:themeColor="text1"/>
        </w:rPr>
        <w:t xml:space="preserve">settlement </w:t>
      </w:r>
      <w:r w:rsidRPr="0047536B">
        <w:rPr>
          <w:color w:val="000000" w:themeColor="text1"/>
        </w:rPr>
        <w:t>in the valley bottom</w:t>
      </w:r>
      <w:r w:rsidR="00B257F8" w:rsidRPr="0047536B">
        <w:rPr>
          <w:color w:val="000000" w:themeColor="text1"/>
        </w:rPr>
        <w:t>.</w:t>
      </w:r>
      <w:r w:rsidR="00973EF3" w:rsidRPr="0047536B">
        <w:rPr>
          <w:color w:val="000000" w:themeColor="text1"/>
        </w:rPr>
        <w:t xml:space="preserve"> In more human</w:t>
      </w:r>
      <w:r w:rsidR="00AF0168" w:rsidRPr="0047536B">
        <w:rPr>
          <w:color w:val="000000" w:themeColor="text1"/>
        </w:rPr>
        <w:t>-</w:t>
      </w:r>
      <w:r w:rsidR="00973EF3" w:rsidRPr="0047536B">
        <w:rPr>
          <w:color w:val="000000" w:themeColor="text1"/>
        </w:rPr>
        <w:t xml:space="preserve">dominated </w:t>
      </w:r>
      <w:r w:rsidR="00B257F8" w:rsidRPr="0047536B">
        <w:rPr>
          <w:color w:val="000000" w:themeColor="text1"/>
        </w:rPr>
        <w:t>areas,</w:t>
      </w:r>
      <w:r w:rsidR="00973EF3" w:rsidRPr="0047536B">
        <w:rPr>
          <w:color w:val="000000" w:themeColor="text1"/>
        </w:rPr>
        <w:t xml:space="preserve"> we captured bears in culvert traps and </w:t>
      </w:r>
      <w:r w:rsidR="006C637F" w:rsidRPr="0047536B">
        <w:rPr>
          <w:color w:val="000000" w:themeColor="text1"/>
        </w:rPr>
        <w:t>leg</w:t>
      </w:r>
      <w:r w:rsidR="005E1FDD" w:rsidRPr="0047536B">
        <w:rPr>
          <w:color w:val="000000" w:themeColor="text1"/>
        </w:rPr>
        <w:t>-</w:t>
      </w:r>
      <w:r w:rsidR="009155C4" w:rsidRPr="0047536B">
        <w:rPr>
          <w:color w:val="000000" w:themeColor="text1"/>
        </w:rPr>
        <w:t>restraining</w:t>
      </w:r>
      <w:r w:rsidR="00C9145B" w:rsidRPr="0047536B">
        <w:rPr>
          <w:color w:val="000000" w:themeColor="text1"/>
        </w:rPr>
        <w:t xml:space="preserve"> snare</w:t>
      </w:r>
      <w:r w:rsidR="00973EF3" w:rsidRPr="0047536B">
        <w:rPr>
          <w:color w:val="000000" w:themeColor="text1"/>
        </w:rPr>
        <w:t xml:space="preserve">s, which allowed </w:t>
      </w:r>
      <w:r w:rsidR="0073047B" w:rsidRPr="0047536B">
        <w:rPr>
          <w:color w:val="000000" w:themeColor="text1"/>
        </w:rPr>
        <w:t>us to choose captures sites based on safety concerns.</w:t>
      </w:r>
      <w:r w:rsidR="00973EF3" w:rsidRPr="0047536B">
        <w:rPr>
          <w:color w:val="000000" w:themeColor="text1"/>
        </w:rPr>
        <w:t xml:space="preserve"> </w:t>
      </w:r>
      <w:r w:rsidR="00BC6E08" w:rsidRPr="0047536B">
        <w:rPr>
          <w:color w:val="000000" w:themeColor="text1"/>
        </w:rPr>
        <w:t xml:space="preserve">Our capture effort was </w:t>
      </w:r>
      <w:r w:rsidR="00EF3F2B" w:rsidRPr="0047536B">
        <w:rPr>
          <w:color w:val="000000" w:themeColor="text1"/>
        </w:rPr>
        <w:t xml:space="preserve">primarily directed toward </w:t>
      </w:r>
      <w:r w:rsidR="00BC6E08" w:rsidRPr="0047536B">
        <w:rPr>
          <w:color w:val="000000" w:themeColor="text1"/>
        </w:rPr>
        <w:t>the valley bottom</w:t>
      </w:r>
      <w:r w:rsidR="00712C8C" w:rsidRPr="0047536B">
        <w:rPr>
          <w:color w:val="000000" w:themeColor="text1"/>
        </w:rPr>
        <w:t xml:space="preserve"> </w:t>
      </w:r>
      <w:r w:rsidR="00EF3F2B" w:rsidRPr="0047536B">
        <w:rPr>
          <w:color w:val="000000" w:themeColor="text1"/>
        </w:rPr>
        <w:t xml:space="preserve">and tributaries of the Elk Valley </w:t>
      </w:r>
      <w:r w:rsidR="00BC6E08" w:rsidRPr="0047536B">
        <w:rPr>
          <w:color w:val="000000" w:themeColor="text1"/>
        </w:rPr>
        <w:t xml:space="preserve">and </w:t>
      </w:r>
      <w:r w:rsidR="00712C8C" w:rsidRPr="0047536B">
        <w:rPr>
          <w:color w:val="000000" w:themeColor="text1"/>
        </w:rPr>
        <w:t xml:space="preserve">therefore </w:t>
      </w:r>
      <w:r w:rsidR="00BC6E08" w:rsidRPr="0047536B">
        <w:rPr>
          <w:color w:val="000000" w:themeColor="text1"/>
        </w:rPr>
        <w:t>ou</w:t>
      </w:r>
      <w:r w:rsidR="00712C8C" w:rsidRPr="0047536B">
        <w:rPr>
          <w:color w:val="000000" w:themeColor="text1"/>
        </w:rPr>
        <w:t>r inference pri</w:t>
      </w:r>
      <w:r w:rsidR="00BC6E08" w:rsidRPr="0047536B">
        <w:rPr>
          <w:color w:val="000000" w:themeColor="text1"/>
        </w:rPr>
        <w:t>mari</w:t>
      </w:r>
      <w:r w:rsidR="00712C8C" w:rsidRPr="0047536B">
        <w:rPr>
          <w:color w:val="000000" w:themeColor="text1"/>
        </w:rPr>
        <w:t>l</w:t>
      </w:r>
      <w:r w:rsidR="00BC6E08" w:rsidRPr="0047536B">
        <w:rPr>
          <w:color w:val="000000" w:themeColor="text1"/>
        </w:rPr>
        <w:t>y</w:t>
      </w:r>
      <w:r w:rsidR="00EF3F2B" w:rsidRPr="0047536B">
        <w:rPr>
          <w:color w:val="000000" w:themeColor="text1"/>
        </w:rPr>
        <w:t xml:space="preserve"> pertains</w:t>
      </w:r>
      <w:r w:rsidR="00BC6E08" w:rsidRPr="0047536B">
        <w:rPr>
          <w:color w:val="000000" w:themeColor="text1"/>
        </w:rPr>
        <w:t xml:space="preserve"> to the areas</w:t>
      </w:r>
      <w:r w:rsidR="00712C8C" w:rsidRPr="0047536B">
        <w:rPr>
          <w:color w:val="000000" w:themeColor="text1"/>
        </w:rPr>
        <w:t xml:space="preserve"> </w:t>
      </w:r>
      <w:r w:rsidR="00F02040" w:rsidRPr="0047536B">
        <w:rPr>
          <w:color w:val="000000" w:themeColor="text1"/>
        </w:rPr>
        <w:t xml:space="preserve">that </w:t>
      </w:r>
      <w:r w:rsidR="00712C8C" w:rsidRPr="0047536B">
        <w:rPr>
          <w:color w:val="000000" w:themeColor="text1"/>
        </w:rPr>
        <w:t>correspond to</w:t>
      </w:r>
      <w:r w:rsidR="00BC6E08" w:rsidRPr="0047536B">
        <w:rPr>
          <w:color w:val="000000" w:themeColor="text1"/>
        </w:rPr>
        <w:t xml:space="preserve"> the clusters of telemetry </w:t>
      </w:r>
      <w:r w:rsidR="00EF3F2B" w:rsidRPr="0047536B">
        <w:rPr>
          <w:color w:val="000000" w:themeColor="text1"/>
        </w:rPr>
        <w:t>locations</w:t>
      </w:r>
      <w:r w:rsidR="00BC6E08" w:rsidRPr="0047536B">
        <w:rPr>
          <w:color w:val="000000" w:themeColor="text1"/>
        </w:rPr>
        <w:t xml:space="preserve"> </w:t>
      </w:r>
      <w:r w:rsidR="00EF3F2B" w:rsidRPr="0047536B">
        <w:rPr>
          <w:color w:val="000000" w:themeColor="text1"/>
        </w:rPr>
        <w:t>(</w:t>
      </w:r>
      <w:r w:rsidR="00EF3F2B" w:rsidRPr="0047536B">
        <w:rPr>
          <w:color w:val="000000" w:themeColor="text1"/>
        </w:rPr>
        <w:fldChar w:fldCharType="begin"/>
      </w:r>
      <w:r w:rsidR="00EF3F2B" w:rsidRPr="0047536B">
        <w:rPr>
          <w:color w:val="000000" w:themeColor="text1"/>
        </w:rPr>
        <w:instrText xml:space="preserve"> REF _Ref100762854 \h </w:instrText>
      </w:r>
      <w:r w:rsidR="0047536B">
        <w:rPr>
          <w:color w:val="000000" w:themeColor="text1"/>
        </w:rPr>
        <w:instrText xml:space="preserve"> \* MERGEFORMAT </w:instrText>
      </w:r>
      <w:r w:rsidR="00EF3F2B" w:rsidRPr="0047536B">
        <w:rPr>
          <w:color w:val="000000" w:themeColor="text1"/>
        </w:rPr>
      </w:r>
      <w:r w:rsidR="00EF3F2B" w:rsidRPr="0047536B">
        <w:rPr>
          <w:color w:val="000000" w:themeColor="text1"/>
        </w:rPr>
        <w:fldChar w:fldCharType="separate"/>
      </w:r>
      <w:r w:rsidR="00EF3F2B" w:rsidRPr="0047536B">
        <w:rPr>
          <w:color w:val="000000" w:themeColor="text1"/>
        </w:rPr>
        <w:t xml:space="preserve">Figure </w:t>
      </w:r>
      <w:r w:rsidR="00EF3F2B" w:rsidRPr="0047536B">
        <w:rPr>
          <w:noProof/>
          <w:color w:val="000000" w:themeColor="text1"/>
        </w:rPr>
        <w:t>1</w:t>
      </w:r>
      <w:r w:rsidR="00EF3F2B" w:rsidRPr="0047536B">
        <w:rPr>
          <w:color w:val="000000" w:themeColor="text1"/>
        </w:rPr>
        <w:fldChar w:fldCharType="end"/>
      </w:r>
      <w:r w:rsidR="00EF3F2B" w:rsidRPr="0047536B">
        <w:rPr>
          <w:color w:val="000000" w:themeColor="text1"/>
        </w:rPr>
        <w:t>)</w:t>
      </w:r>
      <w:r w:rsidR="00BC6E08" w:rsidRPr="0047536B">
        <w:rPr>
          <w:color w:val="000000" w:themeColor="text1"/>
        </w:rPr>
        <w:t xml:space="preserve">.  </w:t>
      </w:r>
    </w:p>
    <w:p w14:paraId="3B04D0F7" w14:textId="52F8A2ED" w:rsidR="00F1744C" w:rsidRPr="0047536B" w:rsidRDefault="00886062" w:rsidP="0040026A">
      <w:pPr>
        <w:spacing w:line="480" w:lineRule="auto"/>
        <w:ind w:firstLine="720"/>
        <w:rPr>
          <w:color w:val="000000" w:themeColor="text1"/>
        </w:rPr>
      </w:pPr>
      <w:r w:rsidRPr="0047536B">
        <w:rPr>
          <w:color w:val="000000" w:themeColor="text1"/>
        </w:rPr>
        <w:t>B</w:t>
      </w:r>
      <w:r w:rsidR="00991F15" w:rsidRPr="0047536B">
        <w:rPr>
          <w:color w:val="000000" w:themeColor="text1"/>
        </w:rPr>
        <w:t xml:space="preserve">ears involved in human-wildlife conflict were </w:t>
      </w:r>
      <w:r w:rsidRPr="0047536B">
        <w:rPr>
          <w:color w:val="000000" w:themeColor="text1"/>
        </w:rPr>
        <w:t xml:space="preserve">sometimes </w:t>
      </w:r>
      <w:r w:rsidR="00991F15" w:rsidRPr="0047536B">
        <w:rPr>
          <w:color w:val="000000" w:themeColor="text1"/>
        </w:rPr>
        <w:t>captured by members of the British Columbia Conservation Officer Service (COS). When their capture did not end in euthanasia, we often collared these animals and included them in our sample</w:t>
      </w:r>
      <w:r w:rsidRPr="0047536B">
        <w:rPr>
          <w:color w:val="000000" w:themeColor="text1"/>
        </w:rPr>
        <w:t xml:space="preserve">. </w:t>
      </w:r>
      <w:r w:rsidR="00991F15" w:rsidRPr="0047536B">
        <w:rPr>
          <w:color w:val="000000" w:themeColor="text1"/>
        </w:rPr>
        <w:t>Although other studies have separated the demography of conflict bears from the study population</w:t>
      </w:r>
      <w:r w:rsidR="008238DA" w:rsidRPr="0047536B">
        <w:rPr>
          <w:color w:val="000000" w:themeColor="text1"/>
        </w:rPr>
        <w:t>,</w:t>
      </w:r>
      <w:r w:rsidRPr="0047536B">
        <w:rPr>
          <w:color w:val="000000" w:themeColor="text1"/>
        </w:rPr>
        <w:t xml:space="preserve"> at least</w:t>
      </w:r>
      <w:r w:rsidR="00991F15" w:rsidRPr="0047536B">
        <w:rPr>
          <w:color w:val="000000" w:themeColor="text1"/>
        </w:rPr>
        <w:t xml:space="preserve"> </w:t>
      </w:r>
      <w:r w:rsidR="00A861C0" w:rsidRPr="0047536B">
        <w:rPr>
          <w:color w:val="000000" w:themeColor="text1"/>
        </w:rPr>
        <w:t xml:space="preserve">until a conflict bear is captured in a research trap and becomes a research </w:t>
      </w:r>
      <w:r w:rsidR="009D785A" w:rsidRPr="0047536B">
        <w:rPr>
          <w:color w:val="000000" w:themeColor="text1"/>
        </w:rPr>
        <w:t xml:space="preserve">animal </w:t>
      </w:r>
      <w:r w:rsidRPr="0047536B">
        <w:rPr>
          <w:color w:val="000000" w:themeColor="text1"/>
        </w:rPr>
        <w:t xml:space="preserve">for the rest of its life </w:t>
      </w:r>
      <w:r w:rsidR="00991F15" w:rsidRPr="0047536B">
        <w:rPr>
          <w:color w:val="000000" w:themeColor="text1"/>
        </w:rPr>
        <w:fldChar w:fldCharType="begin"/>
      </w:r>
      <w:r w:rsidR="00991F15" w:rsidRPr="0047536B">
        <w:rPr>
          <w:color w:val="000000" w:themeColor="text1"/>
        </w:rPr>
        <w:instrText xml:space="preserve"> ADDIN ZOTERO_ITEM CSL_CITATION {"citationID":"1jj6UsFw","properties":{"formattedCitation":"(Schwartz et al. 2006)","plainCitation":"(Schwartz et al. 2006)","noteIndex":0},"citationItems":[{"id":1143,"uris":["http://zotero.org/users/6749014/items/9F4NFG56"],"itemData":{"id":1143,"type":"article-journal","abstract":"During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A."},{"family":"Moody","given":"Dave"},{"family":"Servheen","given":"Christopher"}],"issued":{"date-parts":[["2006",1]]}}}],"schema":"https://github.com/citation-style-language/schema/raw/master/csl-citation.json"} </w:instrText>
      </w:r>
      <w:r w:rsidR="00991F15" w:rsidRPr="0047536B">
        <w:rPr>
          <w:color w:val="000000" w:themeColor="text1"/>
        </w:rPr>
        <w:fldChar w:fldCharType="separate"/>
      </w:r>
      <w:r w:rsidR="00991F15" w:rsidRPr="0047536B">
        <w:rPr>
          <w:noProof/>
          <w:color w:val="000000" w:themeColor="text1"/>
        </w:rPr>
        <w:t>(Schwartz et al. 2006)</w:t>
      </w:r>
      <w:r w:rsidR="00991F15" w:rsidRPr="0047536B">
        <w:rPr>
          <w:color w:val="000000" w:themeColor="text1"/>
        </w:rPr>
        <w:fldChar w:fldCharType="end"/>
      </w:r>
      <w:r w:rsidRPr="0047536B">
        <w:rPr>
          <w:color w:val="000000" w:themeColor="text1"/>
        </w:rPr>
        <w:t>,</w:t>
      </w:r>
      <w:r w:rsidR="00991F15" w:rsidRPr="0047536B">
        <w:rPr>
          <w:color w:val="000000" w:themeColor="text1"/>
        </w:rPr>
        <w:t xml:space="preserve"> we chose to pool all captured animals together. </w:t>
      </w:r>
      <w:r w:rsidRPr="0047536B">
        <w:rPr>
          <w:color w:val="000000" w:themeColor="text1"/>
        </w:rPr>
        <w:t xml:space="preserve">Unlike other studies that captured bears across large areas, both near and far from human settlements, our study focussed on bears in human-dominated </w:t>
      </w:r>
      <w:r w:rsidR="00025546" w:rsidRPr="0047536B">
        <w:rPr>
          <w:color w:val="000000" w:themeColor="text1"/>
        </w:rPr>
        <w:t xml:space="preserve">landscapes </w:t>
      </w:r>
      <w:r w:rsidRPr="0047536B">
        <w:rPr>
          <w:color w:val="000000" w:themeColor="text1"/>
        </w:rPr>
        <w:t xml:space="preserve">and thus all the bears in our sample were at least potentially conflict animals. </w:t>
      </w:r>
      <w:r w:rsidR="00D40D39" w:rsidRPr="0047536B">
        <w:rPr>
          <w:color w:val="000000" w:themeColor="text1"/>
        </w:rPr>
        <w:t xml:space="preserve">None of the bears first captured by the COS died while collared so their inclusion did not </w:t>
      </w:r>
      <w:r w:rsidR="004A10B4" w:rsidRPr="0047536B">
        <w:rPr>
          <w:color w:val="000000" w:themeColor="text1"/>
        </w:rPr>
        <w:t xml:space="preserve">appear to </w:t>
      </w:r>
      <w:r w:rsidR="00D40D39" w:rsidRPr="0047536B">
        <w:rPr>
          <w:color w:val="000000" w:themeColor="text1"/>
        </w:rPr>
        <w:t>bias our sample.</w:t>
      </w:r>
      <w:r w:rsidRPr="0047536B">
        <w:rPr>
          <w:color w:val="000000" w:themeColor="text1"/>
        </w:rPr>
        <w:t xml:space="preserve"> </w:t>
      </w:r>
    </w:p>
    <w:p w14:paraId="555ED4C0" w14:textId="218F0BB7" w:rsidR="009661F4" w:rsidRPr="0047536B" w:rsidRDefault="009661F4" w:rsidP="0040026A">
      <w:pPr>
        <w:spacing w:line="480" w:lineRule="auto"/>
        <w:ind w:firstLine="720"/>
        <w:rPr>
          <w:color w:val="000000" w:themeColor="text1"/>
        </w:rPr>
      </w:pPr>
      <w:r w:rsidRPr="0047536B">
        <w:rPr>
          <w:color w:val="000000" w:themeColor="text1"/>
        </w:rPr>
        <w:t xml:space="preserve">We used Vectronic VERTEX Lite collars (VECTRONIC Aerospace, Berlin, Germany) and Followit Geos collars (Followit AB, Lindesberg, Sweden), each of which took between 1 and 12 relocations a day and was equipped with a VHF beacon for real time manual </w:t>
      </w:r>
      <w:r w:rsidR="001521AA">
        <w:rPr>
          <w:color w:val="000000" w:themeColor="text1"/>
        </w:rPr>
        <w:t>locating of individuals</w:t>
      </w:r>
      <w:r w:rsidRPr="0047536B">
        <w:rPr>
          <w:color w:val="000000" w:themeColor="text1"/>
        </w:rPr>
        <w:t xml:space="preserve">. All collars were fitted with a cotton belt break away of varying thickness that was designed to rot within 1-5 years. In addition to the cotton belt break away, most collars were </w:t>
      </w:r>
      <w:r w:rsidRPr="0047536B">
        <w:rPr>
          <w:color w:val="000000" w:themeColor="text1"/>
        </w:rPr>
        <w:lastRenderedPageBreak/>
        <w:t>equipped with a remote blow off within the collar that was pre-programmed to activate within 2-4 years (depending on the bear’s age) that could also be activated remotely by satellite at any time.</w:t>
      </w:r>
      <w:r w:rsidR="00E22EDA" w:rsidRPr="0047536B">
        <w:rPr>
          <w:color w:val="000000" w:themeColor="text1"/>
        </w:rPr>
        <w:t xml:space="preserve"> We provide additional details on traps, drug information, and handling procedures in </w:t>
      </w:r>
      <w:r w:rsidR="0002368A" w:rsidRPr="0047536B">
        <w:rPr>
          <w:color w:val="000000" w:themeColor="text1"/>
        </w:rPr>
        <w:t>Supporting Information A.</w:t>
      </w:r>
    </w:p>
    <w:p w14:paraId="6C53B001" w14:textId="77777777" w:rsidR="00991F15" w:rsidRPr="0047536B" w:rsidRDefault="00991F15" w:rsidP="002A03A1">
      <w:pPr>
        <w:spacing w:line="480" w:lineRule="auto"/>
        <w:rPr>
          <w:color w:val="000000" w:themeColor="text1"/>
        </w:rPr>
      </w:pPr>
    </w:p>
    <w:p w14:paraId="6DC74B5E" w14:textId="3F9BC052" w:rsidR="00F1744C" w:rsidRPr="0047536B" w:rsidRDefault="00DA2C2B" w:rsidP="002A03A1">
      <w:pPr>
        <w:spacing w:line="480" w:lineRule="auto"/>
        <w:rPr>
          <w:b/>
          <w:bCs/>
          <w:color w:val="000000" w:themeColor="text1"/>
        </w:rPr>
      </w:pPr>
      <w:r w:rsidRPr="0047536B">
        <w:rPr>
          <w:b/>
          <w:bCs/>
          <w:color w:val="000000" w:themeColor="text1"/>
        </w:rPr>
        <w:t>Demographic monitoring</w:t>
      </w:r>
    </w:p>
    <w:p w14:paraId="552DF29D" w14:textId="114ACBFD" w:rsidR="00CF39AB" w:rsidRPr="0047536B" w:rsidRDefault="000427AF" w:rsidP="00F1744C">
      <w:pPr>
        <w:spacing w:line="480" w:lineRule="auto"/>
        <w:rPr>
          <w:color w:val="000000" w:themeColor="text1"/>
        </w:rPr>
      </w:pPr>
      <w:r w:rsidRPr="0047536B">
        <w:rPr>
          <w:color w:val="000000" w:themeColor="text1"/>
        </w:rPr>
        <w:t>Mortality was</w:t>
      </w:r>
      <w:r w:rsidR="00EE026A" w:rsidRPr="0047536B">
        <w:rPr>
          <w:color w:val="000000" w:themeColor="text1"/>
        </w:rPr>
        <w:t xml:space="preserve"> primarily</w:t>
      </w:r>
      <w:r w:rsidRPr="0047536B">
        <w:rPr>
          <w:color w:val="000000" w:themeColor="text1"/>
        </w:rPr>
        <w:t xml:space="preserve"> monitored via a 12-hour inactivity switch within the collars</w:t>
      </w:r>
      <w:r w:rsidR="00EE026A" w:rsidRPr="0047536B">
        <w:rPr>
          <w:color w:val="000000" w:themeColor="text1"/>
        </w:rPr>
        <w:t xml:space="preserve">. In addition, we opportunistically recovered </w:t>
      </w:r>
      <w:r w:rsidR="00200337" w:rsidRPr="0047536B">
        <w:rPr>
          <w:color w:val="000000" w:themeColor="text1"/>
        </w:rPr>
        <w:t xml:space="preserve">dead </w:t>
      </w:r>
      <w:r w:rsidRPr="0047536B">
        <w:rPr>
          <w:color w:val="000000" w:themeColor="text1"/>
        </w:rPr>
        <w:t>ear</w:t>
      </w:r>
      <w:r w:rsidR="00200337" w:rsidRPr="0047536B">
        <w:rPr>
          <w:color w:val="000000" w:themeColor="text1"/>
        </w:rPr>
        <w:t>-</w:t>
      </w:r>
      <w:r w:rsidRPr="0047536B">
        <w:rPr>
          <w:color w:val="000000" w:themeColor="text1"/>
        </w:rPr>
        <w:t xml:space="preserve">tagged animals </w:t>
      </w:r>
      <w:r w:rsidR="00EE026A" w:rsidRPr="0047536B">
        <w:rPr>
          <w:color w:val="000000" w:themeColor="text1"/>
        </w:rPr>
        <w:t xml:space="preserve">that were </w:t>
      </w:r>
      <w:r w:rsidRPr="0047536B">
        <w:rPr>
          <w:color w:val="000000" w:themeColor="text1"/>
        </w:rPr>
        <w:t xml:space="preserve">no </w:t>
      </w:r>
      <w:r w:rsidR="00EE026A" w:rsidRPr="0047536B">
        <w:rPr>
          <w:color w:val="000000" w:themeColor="text1"/>
        </w:rPr>
        <w:t xml:space="preserve">longer </w:t>
      </w:r>
      <w:r w:rsidRPr="0047536B">
        <w:rPr>
          <w:color w:val="000000" w:themeColor="text1"/>
        </w:rPr>
        <w:t>collar</w:t>
      </w:r>
      <w:r w:rsidR="00EE026A" w:rsidRPr="0047536B">
        <w:rPr>
          <w:color w:val="000000" w:themeColor="text1"/>
        </w:rPr>
        <w:t xml:space="preserve">ed. </w:t>
      </w:r>
      <w:r w:rsidR="0073047B" w:rsidRPr="0047536B">
        <w:rPr>
          <w:color w:val="000000" w:themeColor="text1"/>
        </w:rPr>
        <w:t>We</w:t>
      </w:r>
      <w:r w:rsidRPr="0047536B">
        <w:rPr>
          <w:color w:val="000000" w:themeColor="text1"/>
        </w:rPr>
        <w:t xml:space="preserve"> generally responded to mortality notifications from collars within 12 hours.</w:t>
      </w:r>
      <w:r w:rsidR="00685126" w:rsidRPr="0047536B">
        <w:rPr>
          <w:color w:val="000000" w:themeColor="text1"/>
        </w:rPr>
        <w:t xml:space="preserve"> </w:t>
      </w:r>
      <w:r w:rsidR="00EE026A" w:rsidRPr="0047536B">
        <w:rPr>
          <w:color w:val="000000" w:themeColor="text1"/>
        </w:rPr>
        <w:t>C</w:t>
      </w:r>
      <w:r w:rsidRPr="0047536B">
        <w:rPr>
          <w:color w:val="000000" w:themeColor="text1"/>
        </w:rPr>
        <w:t xml:space="preserve">ause of death </w:t>
      </w:r>
      <w:r w:rsidR="00685126" w:rsidRPr="0047536B">
        <w:rPr>
          <w:color w:val="000000" w:themeColor="text1"/>
        </w:rPr>
        <w:t xml:space="preserve">was often apparent </w:t>
      </w:r>
      <w:r w:rsidR="003677BD" w:rsidRPr="0047536B">
        <w:rPr>
          <w:color w:val="000000" w:themeColor="text1"/>
        </w:rPr>
        <w:t>(</w:t>
      </w:r>
      <w:r w:rsidR="009661F4" w:rsidRPr="0047536B">
        <w:rPr>
          <w:color w:val="000000" w:themeColor="text1"/>
        </w:rPr>
        <w:t xml:space="preserve">for example </w:t>
      </w:r>
      <w:r w:rsidR="004D6F33" w:rsidRPr="0047536B">
        <w:rPr>
          <w:color w:val="000000" w:themeColor="text1"/>
        </w:rPr>
        <w:t xml:space="preserve">where </w:t>
      </w:r>
      <w:r w:rsidR="00EE026A" w:rsidRPr="0047536B">
        <w:rPr>
          <w:color w:val="000000" w:themeColor="text1"/>
        </w:rPr>
        <w:t xml:space="preserve">the carcass </w:t>
      </w:r>
      <w:r w:rsidR="004D6F33" w:rsidRPr="0047536B">
        <w:rPr>
          <w:color w:val="000000" w:themeColor="text1"/>
        </w:rPr>
        <w:t xml:space="preserve">was </w:t>
      </w:r>
      <w:r w:rsidR="00685126" w:rsidRPr="0047536B">
        <w:rPr>
          <w:color w:val="000000" w:themeColor="text1"/>
        </w:rPr>
        <w:t xml:space="preserve">on a railway or highway with excessive </w:t>
      </w:r>
      <w:r w:rsidR="00EE026A" w:rsidRPr="0047536B">
        <w:rPr>
          <w:color w:val="000000" w:themeColor="text1"/>
        </w:rPr>
        <w:t>blunt-</w:t>
      </w:r>
      <w:r w:rsidR="00685126" w:rsidRPr="0047536B">
        <w:rPr>
          <w:color w:val="000000" w:themeColor="text1"/>
        </w:rPr>
        <w:t>force trauma</w:t>
      </w:r>
      <w:r w:rsidR="003677BD" w:rsidRPr="0047536B">
        <w:rPr>
          <w:color w:val="000000" w:themeColor="text1"/>
        </w:rPr>
        <w:t xml:space="preserve">), </w:t>
      </w:r>
      <w:r w:rsidR="00685126" w:rsidRPr="0047536B">
        <w:rPr>
          <w:color w:val="000000" w:themeColor="text1"/>
        </w:rPr>
        <w:t>but</w:t>
      </w:r>
      <w:r w:rsidR="00056A40" w:rsidRPr="0047536B">
        <w:rPr>
          <w:color w:val="000000" w:themeColor="text1"/>
        </w:rPr>
        <w:t xml:space="preserve"> it was</w:t>
      </w:r>
      <w:r w:rsidR="00685126" w:rsidRPr="0047536B">
        <w:rPr>
          <w:color w:val="000000" w:themeColor="text1"/>
        </w:rPr>
        <w:t xml:space="preserve"> ascertained by </w:t>
      </w:r>
      <w:r w:rsidRPr="0047536B">
        <w:rPr>
          <w:color w:val="000000" w:themeColor="text1"/>
        </w:rPr>
        <w:t>necropsy</w:t>
      </w:r>
      <w:r w:rsidR="004A10B4" w:rsidRPr="0047536B">
        <w:rPr>
          <w:color w:val="000000" w:themeColor="text1"/>
        </w:rPr>
        <w:t xml:space="preserve"> when cause was less clear</w:t>
      </w:r>
      <w:r w:rsidRPr="0047536B">
        <w:rPr>
          <w:color w:val="000000" w:themeColor="text1"/>
        </w:rPr>
        <w:t>.</w:t>
      </w:r>
      <w:r w:rsidR="002273F6" w:rsidRPr="0047536B">
        <w:rPr>
          <w:color w:val="000000" w:themeColor="text1"/>
        </w:rPr>
        <w:t xml:space="preserve"> </w:t>
      </w:r>
      <w:r w:rsidR="00E22EDA" w:rsidRPr="0047536B">
        <w:rPr>
          <w:color w:val="000000" w:themeColor="text1"/>
        </w:rPr>
        <w:t>W</w:t>
      </w:r>
      <w:r w:rsidR="002273F6" w:rsidRPr="0047536B">
        <w:rPr>
          <w:color w:val="000000" w:themeColor="text1"/>
        </w:rPr>
        <w:t xml:space="preserve">e assessed animal body condition either subjectively or measured accumulated fat depth over the rump. </w:t>
      </w:r>
      <w:r w:rsidR="004A10B4" w:rsidRPr="0047536B">
        <w:rPr>
          <w:color w:val="000000" w:themeColor="text1"/>
        </w:rPr>
        <w:t>We censored c</w:t>
      </w:r>
      <w:r w:rsidR="002273F6" w:rsidRPr="0047536B">
        <w:rPr>
          <w:color w:val="000000" w:themeColor="text1"/>
        </w:rPr>
        <w:t xml:space="preserve">ollars that rotted off, were blown off, or failed. Early in the study we </w:t>
      </w:r>
      <w:r w:rsidR="00355E96" w:rsidRPr="0047536B">
        <w:rPr>
          <w:color w:val="000000" w:themeColor="text1"/>
        </w:rPr>
        <w:t>had</w:t>
      </w:r>
      <w:r w:rsidR="002273F6" w:rsidRPr="0047536B">
        <w:rPr>
          <w:color w:val="000000" w:themeColor="text1"/>
        </w:rPr>
        <w:t xml:space="preserve"> poor collar performance</w:t>
      </w:r>
      <w:r w:rsidR="00355E96" w:rsidRPr="0047536B">
        <w:rPr>
          <w:color w:val="000000" w:themeColor="text1"/>
        </w:rPr>
        <w:t xml:space="preserve"> and </w:t>
      </w:r>
      <w:r w:rsidR="002273F6" w:rsidRPr="0047536B">
        <w:rPr>
          <w:color w:val="000000" w:themeColor="text1"/>
        </w:rPr>
        <w:t xml:space="preserve">the GPS and VHF </w:t>
      </w:r>
      <w:r w:rsidR="008238DA" w:rsidRPr="0047536B">
        <w:rPr>
          <w:color w:val="000000" w:themeColor="text1"/>
        </w:rPr>
        <w:t xml:space="preserve">transmitters often </w:t>
      </w:r>
      <w:r w:rsidR="002273F6" w:rsidRPr="0047536B">
        <w:rPr>
          <w:color w:val="000000" w:themeColor="text1"/>
        </w:rPr>
        <w:t>stopped working</w:t>
      </w:r>
      <w:r w:rsidR="009661F4" w:rsidRPr="0047536B">
        <w:rPr>
          <w:color w:val="000000" w:themeColor="text1"/>
        </w:rPr>
        <w:t xml:space="preserve"> prematurely</w:t>
      </w:r>
      <w:r w:rsidR="002273F6" w:rsidRPr="0047536B">
        <w:rPr>
          <w:color w:val="000000" w:themeColor="text1"/>
        </w:rPr>
        <w:t>.</w:t>
      </w:r>
      <w:r w:rsidR="00E43506" w:rsidRPr="0047536B">
        <w:rPr>
          <w:color w:val="000000" w:themeColor="text1"/>
        </w:rPr>
        <w:t xml:space="preserve"> We assessed the potential for these instances to be mortalities and </w:t>
      </w:r>
      <w:r w:rsidR="00355E96" w:rsidRPr="0047536B">
        <w:rPr>
          <w:color w:val="000000" w:themeColor="text1"/>
        </w:rPr>
        <w:t>the collar destroyed</w:t>
      </w:r>
      <w:r w:rsidR="00E43506" w:rsidRPr="0047536B">
        <w:rPr>
          <w:color w:val="000000" w:themeColor="text1"/>
        </w:rPr>
        <w:t xml:space="preserve"> (i.e., cryptic poaching of collared animals) by</w:t>
      </w:r>
      <w:r w:rsidR="007646F6" w:rsidRPr="0047536B">
        <w:rPr>
          <w:color w:val="000000" w:themeColor="text1"/>
        </w:rPr>
        <w:t xml:space="preserve"> collating known outcomes </w:t>
      </w:r>
      <w:r w:rsidR="004A10B4" w:rsidRPr="0047536B">
        <w:rPr>
          <w:color w:val="000000" w:themeColor="text1"/>
        </w:rPr>
        <w:t>determined</w:t>
      </w:r>
      <w:r w:rsidR="007646F6" w:rsidRPr="0047536B">
        <w:rPr>
          <w:color w:val="000000" w:themeColor="text1"/>
        </w:rPr>
        <w:t xml:space="preserve"> through other means such as DNA sampling, subsequent live capture, or confirmed mortality after collar failure.</w:t>
      </w:r>
      <w:r w:rsidR="00AC7085" w:rsidRPr="0047536B">
        <w:rPr>
          <w:color w:val="000000" w:themeColor="text1"/>
        </w:rPr>
        <w:t xml:space="preserve"> All grizzly bears killed by people must be reported to a wildlife officer in BC</w:t>
      </w:r>
      <w:r w:rsidR="008238DA" w:rsidRPr="0047536B">
        <w:rPr>
          <w:color w:val="000000" w:themeColor="text1"/>
        </w:rPr>
        <w:t xml:space="preserve">. During this compulsory </w:t>
      </w:r>
      <w:r w:rsidR="00014932" w:rsidRPr="0047536B">
        <w:rPr>
          <w:color w:val="000000" w:themeColor="text1"/>
        </w:rPr>
        <w:t>inspection</w:t>
      </w:r>
      <w:r w:rsidR="003677BD" w:rsidRPr="0047536B">
        <w:rPr>
          <w:color w:val="000000" w:themeColor="text1"/>
        </w:rPr>
        <w:t>,</w:t>
      </w:r>
      <w:r w:rsidR="00014932" w:rsidRPr="0047536B">
        <w:rPr>
          <w:color w:val="000000" w:themeColor="text1"/>
        </w:rPr>
        <w:t xml:space="preserve"> data and samples are collected and the data is stored in the BC Compulsory Inspection</w:t>
      </w:r>
      <w:r w:rsidR="00F16837" w:rsidRPr="0047536B">
        <w:rPr>
          <w:color w:val="000000" w:themeColor="text1"/>
        </w:rPr>
        <w:t xml:space="preserve"> (CI)</w:t>
      </w:r>
      <w:r w:rsidR="00014932" w:rsidRPr="0047536B">
        <w:rPr>
          <w:color w:val="000000" w:themeColor="text1"/>
        </w:rPr>
        <w:t xml:space="preserve"> database. W</w:t>
      </w:r>
      <w:r w:rsidR="00AC7085" w:rsidRPr="0047536B">
        <w:rPr>
          <w:color w:val="000000" w:themeColor="text1"/>
        </w:rPr>
        <w:t xml:space="preserve">e genotyped </w:t>
      </w:r>
      <w:r w:rsidR="009155C4" w:rsidRPr="0047536B">
        <w:rPr>
          <w:color w:val="000000" w:themeColor="text1"/>
        </w:rPr>
        <w:t>all</w:t>
      </w:r>
      <w:r w:rsidR="00AC7085" w:rsidRPr="0047536B">
        <w:rPr>
          <w:color w:val="000000" w:themeColor="text1"/>
        </w:rPr>
        <w:t xml:space="preserve"> </w:t>
      </w:r>
      <w:r w:rsidR="00014932" w:rsidRPr="0047536B">
        <w:rPr>
          <w:color w:val="000000" w:themeColor="text1"/>
        </w:rPr>
        <w:t xml:space="preserve">CI </w:t>
      </w:r>
      <w:r w:rsidR="00AC7085" w:rsidRPr="0047536B">
        <w:rPr>
          <w:color w:val="000000" w:themeColor="text1"/>
        </w:rPr>
        <w:t>samples as part of a larger genetic monitoring program in this area</w:t>
      </w:r>
      <w:r w:rsidR="0073047B" w:rsidRPr="0047536B">
        <w:rPr>
          <w:color w:val="000000" w:themeColor="text1"/>
        </w:rPr>
        <w:t xml:space="preserve"> </w:t>
      </w:r>
      <w:r w:rsidR="0073047B" w:rsidRPr="0047536B">
        <w:rPr>
          <w:color w:val="000000" w:themeColor="text1"/>
        </w:rPr>
        <w:fldChar w:fldCharType="begin"/>
      </w:r>
      <w:r w:rsidR="0073047B" w:rsidRPr="0047536B">
        <w:rPr>
          <w:color w:val="000000" w:themeColor="text1"/>
        </w:rPr>
        <w:instrText xml:space="preserve"> ADDIN ZOTERO_ITEM CSL_CITATION {"citationID":"BbM5xkGG","properties":{"formattedCitation":"(Mowat et al. 2020)","plainCitation":"(Mowat et al. 2020)","noteIndex":0},"citationItems":[{"id":10,"uris":["http://zotero.org/users/6749014/items/X4P9WSMH"],"itemData":{"id":10,"type":"report","abstract":"We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73047B" w:rsidRPr="0047536B">
        <w:rPr>
          <w:color w:val="000000" w:themeColor="text1"/>
        </w:rPr>
        <w:fldChar w:fldCharType="separate"/>
      </w:r>
      <w:r w:rsidR="0073047B" w:rsidRPr="0047536B">
        <w:rPr>
          <w:noProof/>
          <w:color w:val="000000" w:themeColor="text1"/>
        </w:rPr>
        <w:t>(Mowat et al. 2020)</w:t>
      </w:r>
      <w:r w:rsidR="0073047B" w:rsidRPr="0047536B">
        <w:rPr>
          <w:color w:val="000000" w:themeColor="text1"/>
        </w:rPr>
        <w:fldChar w:fldCharType="end"/>
      </w:r>
      <w:r w:rsidR="00AC7085" w:rsidRPr="0047536B">
        <w:rPr>
          <w:color w:val="000000" w:themeColor="text1"/>
        </w:rPr>
        <w:t>.</w:t>
      </w:r>
    </w:p>
    <w:p w14:paraId="46D97C95" w14:textId="51DEA11C" w:rsidR="007646F6" w:rsidRPr="0047536B" w:rsidRDefault="007646F6" w:rsidP="00F1744C">
      <w:pPr>
        <w:spacing w:line="480" w:lineRule="auto"/>
        <w:rPr>
          <w:color w:val="000000" w:themeColor="text1"/>
        </w:rPr>
      </w:pPr>
      <w:r w:rsidRPr="0047536B">
        <w:rPr>
          <w:color w:val="000000" w:themeColor="text1"/>
        </w:rPr>
        <w:tab/>
        <w:t xml:space="preserve">We monitored the reproduction of females </w:t>
      </w:r>
      <w:r w:rsidR="00F44F13" w:rsidRPr="0047536B">
        <w:rPr>
          <w:color w:val="000000" w:themeColor="text1"/>
        </w:rPr>
        <w:t>via</w:t>
      </w:r>
      <w:r w:rsidRPr="0047536B">
        <w:rPr>
          <w:color w:val="000000" w:themeColor="text1"/>
        </w:rPr>
        <w:t xml:space="preserve"> annual </w:t>
      </w:r>
      <w:r w:rsidR="00F44F13" w:rsidRPr="0047536B">
        <w:rPr>
          <w:color w:val="000000" w:themeColor="text1"/>
        </w:rPr>
        <w:t xml:space="preserve">aerial </w:t>
      </w:r>
      <w:r w:rsidRPr="0047536B">
        <w:rPr>
          <w:color w:val="000000" w:themeColor="text1"/>
        </w:rPr>
        <w:t>cub surveys in May</w:t>
      </w:r>
      <w:r w:rsidR="003677BD" w:rsidRPr="0047536B">
        <w:rPr>
          <w:color w:val="000000" w:themeColor="text1"/>
        </w:rPr>
        <w:t>,</w:t>
      </w:r>
      <w:r w:rsidRPr="0047536B">
        <w:rPr>
          <w:color w:val="000000" w:themeColor="text1"/>
        </w:rPr>
        <w:t xml:space="preserve"> as well as ancillary observations </w:t>
      </w:r>
      <w:r w:rsidR="003677BD" w:rsidRPr="0047536B">
        <w:rPr>
          <w:color w:val="000000" w:themeColor="text1"/>
        </w:rPr>
        <w:t xml:space="preserve">at subsequent captures or </w:t>
      </w:r>
      <w:r w:rsidR="00014932" w:rsidRPr="0047536B">
        <w:rPr>
          <w:color w:val="000000" w:themeColor="text1"/>
        </w:rPr>
        <w:t>via</w:t>
      </w:r>
      <w:r w:rsidRPr="0047536B">
        <w:rPr>
          <w:color w:val="000000" w:themeColor="text1"/>
        </w:rPr>
        <w:t xml:space="preserve"> remote camera</w:t>
      </w:r>
      <w:r w:rsidR="00F44F13" w:rsidRPr="0047536B">
        <w:rPr>
          <w:color w:val="000000" w:themeColor="text1"/>
        </w:rPr>
        <w:t>s</w:t>
      </w:r>
      <w:r w:rsidR="001B4E22">
        <w:rPr>
          <w:color w:val="000000" w:themeColor="text1"/>
        </w:rPr>
        <w:t xml:space="preserve"> between April-November</w:t>
      </w:r>
      <w:r w:rsidR="00F44F13" w:rsidRPr="0047536B">
        <w:rPr>
          <w:color w:val="000000" w:themeColor="text1"/>
        </w:rPr>
        <w:t xml:space="preserve">. </w:t>
      </w:r>
      <w:r w:rsidR="00F44F13" w:rsidRPr="0047536B">
        <w:rPr>
          <w:color w:val="000000" w:themeColor="text1"/>
        </w:rPr>
        <w:lastRenderedPageBreak/>
        <w:t>For each observation we recorded the female identi</w:t>
      </w:r>
      <w:r w:rsidR="00F16837" w:rsidRPr="0047536B">
        <w:rPr>
          <w:color w:val="000000" w:themeColor="text1"/>
        </w:rPr>
        <w:t>t</w:t>
      </w:r>
      <w:r w:rsidR="00F44F13" w:rsidRPr="0047536B">
        <w:rPr>
          <w:color w:val="000000" w:themeColor="text1"/>
        </w:rPr>
        <w:t>y,</w:t>
      </w:r>
      <w:r w:rsidR="009661F4" w:rsidRPr="0047536B">
        <w:rPr>
          <w:color w:val="000000" w:themeColor="text1"/>
        </w:rPr>
        <w:t xml:space="preserve"> and</w:t>
      </w:r>
      <w:r w:rsidR="00F44F13" w:rsidRPr="0047536B">
        <w:rPr>
          <w:color w:val="000000" w:themeColor="text1"/>
        </w:rPr>
        <w:t xml:space="preserve"> </w:t>
      </w:r>
      <w:r w:rsidR="00E32859" w:rsidRPr="0047536B">
        <w:rPr>
          <w:color w:val="000000" w:themeColor="text1"/>
        </w:rPr>
        <w:t xml:space="preserve">the </w:t>
      </w:r>
      <w:r w:rsidR="00F44F13" w:rsidRPr="0047536B">
        <w:rPr>
          <w:color w:val="000000" w:themeColor="text1"/>
        </w:rPr>
        <w:t xml:space="preserve">number of </w:t>
      </w:r>
      <w:r w:rsidR="00E32859" w:rsidRPr="0047536B">
        <w:rPr>
          <w:color w:val="000000" w:themeColor="text1"/>
        </w:rPr>
        <w:t xml:space="preserve">offspring </w:t>
      </w:r>
      <w:r w:rsidR="00F44F13" w:rsidRPr="0047536B">
        <w:rPr>
          <w:color w:val="000000" w:themeColor="text1"/>
        </w:rPr>
        <w:t>observed</w:t>
      </w:r>
      <w:r w:rsidR="00E32859" w:rsidRPr="0047536B">
        <w:rPr>
          <w:color w:val="000000" w:themeColor="text1"/>
        </w:rPr>
        <w:t xml:space="preserve"> and</w:t>
      </w:r>
      <w:r w:rsidR="00F44F13" w:rsidRPr="0047536B">
        <w:rPr>
          <w:color w:val="000000" w:themeColor="text1"/>
        </w:rPr>
        <w:t xml:space="preserve"> their age (cub of year, yearling, or </w:t>
      </w:r>
      <w:r w:rsidR="008370E7" w:rsidRPr="0047536B">
        <w:rPr>
          <w:color w:val="000000" w:themeColor="text1"/>
        </w:rPr>
        <w:t>two-year-old</w:t>
      </w:r>
      <w:r w:rsidR="00C75149" w:rsidRPr="0047536B">
        <w:rPr>
          <w:color w:val="000000" w:themeColor="text1"/>
        </w:rPr>
        <w:t>, etc.</w:t>
      </w:r>
      <w:r w:rsidR="00F44F13" w:rsidRPr="0047536B">
        <w:rPr>
          <w:color w:val="000000" w:themeColor="text1"/>
        </w:rPr>
        <w:t>)</w:t>
      </w:r>
      <w:r w:rsidR="009661F4" w:rsidRPr="0047536B">
        <w:rPr>
          <w:color w:val="000000" w:themeColor="text1"/>
        </w:rPr>
        <w:t xml:space="preserve">. </w:t>
      </w:r>
      <w:r w:rsidR="00F44F13" w:rsidRPr="0047536B">
        <w:rPr>
          <w:color w:val="000000" w:themeColor="text1"/>
        </w:rPr>
        <w:t>In cases where we did not observe offspring as cubs of the year</w:t>
      </w:r>
      <w:r w:rsidR="00F16837" w:rsidRPr="0047536B">
        <w:rPr>
          <w:color w:val="000000" w:themeColor="text1"/>
        </w:rPr>
        <w:t>,</w:t>
      </w:r>
      <w:r w:rsidR="00F44F13" w:rsidRPr="0047536B">
        <w:rPr>
          <w:color w:val="000000" w:themeColor="text1"/>
        </w:rPr>
        <w:t xml:space="preserve"> it was sometimes difficult to discriminate between yearling and </w:t>
      </w:r>
      <w:r w:rsidR="008370E7" w:rsidRPr="0047536B">
        <w:rPr>
          <w:color w:val="000000" w:themeColor="text1"/>
        </w:rPr>
        <w:t>two-year-old</w:t>
      </w:r>
      <w:r w:rsidR="00E32859" w:rsidRPr="0047536B">
        <w:rPr>
          <w:color w:val="000000" w:themeColor="text1"/>
        </w:rPr>
        <w:t xml:space="preserve"> bear</w:t>
      </w:r>
      <w:r w:rsidR="008370E7" w:rsidRPr="0047536B">
        <w:rPr>
          <w:color w:val="000000" w:themeColor="text1"/>
        </w:rPr>
        <w:t>s</w:t>
      </w:r>
      <w:r w:rsidR="00F44F13" w:rsidRPr="0047536B">
        <w:rPr>
          <w:color w:val="000000" w:themeColor="text1"/>
        </w:rPr>
        <w:t xml:space="preserve"> in the field, </w:t>
      </w:r>
      <w:r w:rsidR="00E32859" w:rsidRPr="0047536B">
        <w:rPr>
          <w:color w:val="000000" w:themeColor="text1"/>
        </w:rPr>
        <w:t xml:space="preserve">so </w:t>
      </w:r>
      <w:r w:rsidR="00F44F13" w:rsidRPr="0047536B">
        <w:rPr>
          <w:color w:val="000000" w:themeColor="text1"/>
        </w:rPr>
        <w:t xml:space="preserve">we used a combination of </w:t>
      </w:r>
      <w:r w:rsidR="00E32859" w:rsidRPr="0047536B">
        <w:rPr>
          <w:color w:val="000000" w:themeColor="text1"/>
        </w:rPr>
        <w:t xml:space="preserve">body </w:t>
      </w:r>
      <w:r w:rsidR="00F44F13" w:rsidRPr="0047536B">
        <w:rPr>
          <w:color w:val="000000" w:themeColor="text1"/>
        </w:rPr>
        <w:t>size, mother</w:t>
      </w:r>
      <w:r w:rsidR="00625C58" w:rsidRPr="0047536B">
        <w:rPr>
          <w:color w:val="000000" w:themeColor="text1"/>
        </w:rPr>
        <w:t>’</w:t>
      </w:r>
      <w:r w:rsidR="00F44F13" w:rsidRPr="0047536B">
        <w:rPr>
          <w:color w:val="000000" w:themeColor="text1"/>
        </w:rPr>
        <w:t>s age, and observations in subsequent years to</w:t>
      </w:r>
      <w:r w:rsidR="008370E7" w:rsidRPr="0047536B">
        <w:rPr>
          <w:color w:val="000000" w:themeColor="text1"/>
        </w:rPr>
        <w:t xml:space="preserve"> estimate</w:t>
      </w:r>
      <w:r w:rsidR="00625C58" w:rsidRPr="0047536B">
        <w:rPr>
          <w:color w:val="000000" w:themeColor="text1"/>
        </w:rPr>
        <w:t xml:space="preserve"> the</w:t>
      </w:r>
      <w:r w:rsidR="008370E7" w:rsidRPr="0047536B">
        <w:rPr>
          <w:color w:val="000000" w:themeColor="text1"/>
        </w:rPr>
        <w:t xml:space="preserve"> age of offspring.</w:t>
      </w:r>
      <w:r w:rsidR="001B4E22">
        <w:rPr>
          <w:color w:val="000000" w:themeColor="text1"/>
        </w:rPr>
        <w:t xml:space="preserve"> </w:t>
      </w:r>
    </w:p>
    <w:p w14:paraId="31AD6DA1" w14:textId="77777777" w:rsidR="002273F6" w:rsidRPr="0047536B" w:rsidRDefault="002273F6" w:rsidP="00F1744C">
      <w:pPr>
        <w:spacing w:line="480" w:lineRule="auto"/>
        <w:rPr>
          <w:color w:val="000000" w:themeColor="text1"/>
        </w:rPr>
      </w:pPr>
    </w:p>
    <w:p w14:paraId="106A94AB" w14:textId="5BF074F4" w:rsidR="00CF39AB" w:rsidRPr="0047536B" w:rsidRDefault="00CF39AB" w:rsidP="00F1744C">
      <w:pPr>
        <w:spacing w:line="480" w:lineRule="auto"/>
        <w:rPr>
          <w:b/>
          <w:bCs/>
          <w:color w:val="000000" w:themeColor="text1"/>
        </w:rPr>
      </w:pPr>
      <w:r w:rsidRPr="0047536B">
        <w:rPr>
          <w:b/>
          <w:bCs/>
          <w:color w:val="000000" w:themeColor="text1"/>
        </w:rPr>
        <w:t>Estimating demographic parameters</w:t>
      </w:r>
    </w:p>
    <w:p w14:paraId="6A651DAB" w14:textId="412841D3" w:rsidR="003424FC" w:rsidRPr="0047536B" w:rsidRDefault="00C75149" w:rsidP="00F1744C">
      <w:pPr>
        <w:spacing w:line="480" w:lineRule="auto"/>
        <w:rPr>
          <w:color w:val="000000" w:themeColor="text1"/>
        </w:rPr>
      </w:pPr>
      <w:r w:rsidRPr="0047536B">
        <w:rPr>
          <w:color w:val="000000" w:themeColor="text1"/>
        </w:rPr>
        <w:t xml:space="preserve">We estimated </w:t>
      </w:r>
      <w:r w:rsidR="00FF63B6" w:rsidRPr="0047536B">
        <w:rPr>
          <w:color w:val="000000" w:themeColor="text1"/>
        </w:rPr>
        <w:t>survival</w:t>
      </w:r>
      <w:r w:rsidR="00146434" w:rsidRPr="0047536B">
        <w:rPr>
          <w:color w:val="000000" w:themeColor="text1"/>
        </w:rPr>
        <w:t xml:space="preserve"> parameters for males and females separately for three age classes</w:t>
      </w:r>
      <w:r w:rsidR="00F16837" w:rsidRPr="0047536B">
        <w:rPr>
          <w:color w:val="000000" w:themeColor="text1"/>
        </w:rPr>
        <w:t>:</w:t>
      </w:r>
      <w:r w:rsidR="00146434" w:rsidRPr="0047536B">
        <w:rPr>
          <w:color w:val="000000" w:themeColor="text1"/>
        </w:rPr>
        <w:t xml:space="preserve"> 1) dependent </w:t>
      </w:r>
      <w:r w:rsidR="00AC7085" w:rsidRPr="0047536B">
        <w:rPr>
          <w:color w:val="000000" w:themeColor="text1"/>
        </w:rPr>
        <w:t>cubs</w:t>
      </w:r>
      <w:r w:rsidR="006D2603" w:rsidRPr="0047536B">
        <w:rPr>
          <w:color w:val="000000" w:themeColor="text1"/>
        </w:rPr>
        <w:t xml:space="preserve"> and yearlings</w:t>
      </w:r>
      <w:r w:rsidR="00AC7085" w:rsidRPr="0047536B">
        <w:rPr>
          <w:color w:val="000000" w:themeColor="text1"/>
        </w:rPr>
        <w:t xml:space="preserve"> </w:t>
      </w:r>
      <w:r w:rsidR="00146434" w:rsidRPr="0047536B">
        <w:rPr>
          <w:color w:val="000000" w:themeColor="text1"/>
        </w:rPr>
        <w:t>(0-</w:t>
      </w:r>
      <w:r w:rsidR="009D785A" w:rsidRPr="0047536B">
        <w:rPr>
          <w:color w:val="000000" w:themeColor="text1"/>
        </w:rPr>
        <w:t>1</w:t>
      </w:r>
      <w:r w:rsidR="00146434" w:rsidRPr="0047536B">
        <w:rPr>
          <w:color w:val="000000" w:themeColor="text1"/>
        </w:rPr>
        <w:t xml:space="preserve"> years old), 2) independent subadult animals (</w:t>
      </w:r>
      <w:r w:rsidR="00BB6E30" w:rsidRPr="0047536B">
        <w:rPr>
          <w:color w:val="000000" w:themeColor="text1"/>
        </w:rPr>
        <w:t>2</w:t>
      </w:r>
      <w:r w:rsidR="00146434" w:rsidRPr="0047536B">
        <w:rPr>
          <w:color w:val="000000" w:themeColor="text1"/>
        </w:rPr>
        <w:t>-6 years old), and 3) adults (&gt;6 years old)</w:t>
      </w:r>
      <w:r w:rsidR="003424FC" w:rsidRPr="0047536B">
        <w:rPr>
          <w:color w:val="000000" w:themeColor="text1"/>
        </w:rPr>
        <w:t>.</w:t>
      </w:r>
      <w:r w:rsidR="00CC059A" w:rsidRPr="0047536B">
        <w:rPr>
          <w:color w:val="000000" w:themeColor="text1"/>
        </w:rPr>
        <w:t xml:space="preserve"> </w:t>
      </w:r>
      <w:r w:rsidR="00FF63B6" w:rsidRPr="0047536B">
        <w:rPr>
          <w:color w:val="000000" w:themeColor="text1"/>
        </w:rPr>
        <w:t>The youngest female</w:t>
      </w:r>
      <w:r w:rsidR="008528ED" w:rsidRPr="0047536B">
        <w:rPr>
          <w:color w:val="000000" w:themeColor="text1"/>
        </w:rPr>
        <w:t>s (n=2)</w:t>
      </w:r>
      <w:r w:rsidR="00FF63B6" w:rsidRPr="0047536B">
        <w:rPr>
          <w:color w:val="000000" w:themeColor="text1"/>
        </w:rPr>
        <w:t xml:space="preserve"> to produce a littler of cubs in our study w</w:t>
      </w:r>
      <w:r w:rsidR="009661F4" w:rsidRPr="0047536B">
        <w:rPr>
          <w:color w:val="000000" w:themeColor="text1"/>
        </w:rPr>
        <w:t>ere</w:t>
      </w:r>
      <w:r w:rsidR="00FF63B6" w:rsidRPr="0047536B">
        <w:rPr>
          <w:color w:val="000000" w:themeColor="text1"/>
        </w:rPr>
        <w:t xml:space="preserve"> </w:t>
      </w:r>
      <w:r w:rsidR="00942266" w:rsidRPr="0047536B">
        <w:rPr>
          <w:color w:val="000000" w:themeColor="text1"/>
        </w:rPr>
        <w:t>five</w:t>
      </w:r>
      <w:r w:rsidR="00FF63B6" w:rsidRPr="0047536B">
        <w:rPr>
          <w:color w:val="000000" w:themeColor="text1"/>
        </w:rPr>
        <w:t xml:space="preserve"> years old and generally younger animals appeared to produce few</w:t>
      </w:r>
      <w:r w:rsidR="009661F4" w:rsidRPr="0047536B">
        <w:rPr>
          <w:color w:val="000000" w:themeColor="text1"/>
        </w:rPr>
        <w:t>er</w:t>
      </w:r>
      <w:r w:rsidR="00FF63B6" w:rsidRPr="0047536B">
        <w:rPr>
          <w:color w:val="000000" w:themeColor="text1"/>
        </w:rPr>
        <w:t xml:space="preserve"> cubs until they were </w:t>
      </w:r>
      <w:r w:rsidR="00A452D4" w:rsidRPr="0047536B">
        <w:rPr>
          <w:color w:val="000000" w:themeColor="text1"/>
        </w:rPr>
        <w:t>7</w:t>
      </w:r>
      <w:r w:rsidR="00FF63B6" w:rsidRPr="0047536B">
        <w:rPr>
          <w:color w:val="000000" w:themeColor="text1"/>
        </w:rPr>
        <w:t xml:space="preserve">, </w:t>
      </w:r>
      <w:r w:rsidR="007E3163" w:rsidRPr="0047536B">
        <w:rPr>
          <w:color w:val="000000" w:themeColor="text1"/>
        </w:rPr>
        <w:t xml:space="preserve">so </w:t>
      </w:r>
      <w:r w:rsidR="00FF63B6" w:rsidRPr="0047536B">
        <w:rPr>
          <w:color w:val="000000" w:themeColor="text1"/>
        </w:rPr>
        <w:t>we estimated reproduction for females in two age</w:t>
      </w:r>
      <w:r w:rsidR="00CC059A" w:rsidRPr="0047536B">
        <w:rPr>
          <w:color w:val="000000" w:themeColor="text1"/>
        </w:rPr>
        <w:t xml:space="preserve"> </w:t>
      </w:r>
      <w:r w:rsidR="00FF63B6" w:rsidRPr="0047536B">
        <w:rPr>
          <w:color w:val="000000" w:themeColor="text1"/>
        </w:rPr>
        <w:t>classes</w:t>
      </w:r>
      <w:r w:rsidR="00F16837" w:rsidRPr="0047536B">
        <w:rPr>
          <w:color w:val="000000" w:themeColor="text1"/>
        </w:rPr>
        <w:t>:</w:t>
      </w:r>
      <w:r w:rsidR="00FF63B6" w:rsidRPr="0047536B">
        <w:rPr>
          <w:color w:val="000000" w:themeColor="text1"/>
        </w:rPr>
        <w:t xml:space="preserve"> </w:t>
      </w:r>
      <w:r w:rsidR="00A452D4" w:rsidRPr="0047536B">
        <w:rPr>
          <w:color w:val="000000" w:themeColor="text1"/>
        </w:rPr>
        <w:t>5</w:t>
      </w:r>
      <w:r w:rsidR="00FF63B6" w:rsidRPr="0047536B">
        <w:rPr>
          <w:color w:val="000000" w:themeColor="text1"/>
        </w:rPr>
        <w:t>-6 and &gt;6.</w:t>
      </w:r>
      <w:r w:rsidR="00124723" w:rsidRPr="0047536B">
        <w:rPr>
          <w:color w:val="000000" w:themeColor="text1"/>
        </w:rPr>
        <w:t xml:space="preserve"> </w:t>
      </w:r>
    </w:p>
    <w:p w14:paraId="577FECBF" w14:textId="52D5A000" w:rsidR="003424FC" w:rsidRPr="0047536B" w:rsidRDefault="001671C6" w:rsidP="003424FC">
      <w:pPr>
        <w:spacing w:line="480" w:lineRule="auto"/>
        <w:ind w:firstLine="720"/>
        <w:rPr>
          <w:color w:val="000000" w:themeColor="text1"/>
        </w:rPr>
      </w:pPr>
      <w:r w:rsidRPr="0047536B">
        <w:rPr>
          <w:color w:val="000000" w:themeColor="text1"/>
        </w:rPr>
        <w:t>Annual</w:t>
      </w:r>
      <w:r w:rsidR="008D2C1D" w:rsidRPr="0047536B">
        <w:rPr>
          <w:color w:val="000000" w:themeColor="text1"/>
        </w:rPr>
        <w:t>ized</w:t>
      </w:r>
      <w:r w:rsidRPr="0047536B">
        <w:rPr>
          <w:color w:val="000000" w:themeColor="text1"/>
        </w:rPr>
        <w:t xml:space="preserve"> survival rates for collared animals (subadults and adults) were estimated using </w:t>
      </w:r>
      <w:r w:rsidR="00FD0EBB" w:rsidRPr="0047536B">
        <w:rPr>
          <w:color w:val="000000" w:themeColor="text1"/>
        </w:rPr>
        <w:t xml:space="preserve">the Kaplan-Meier </w:t>
      </w:r>
      <w:r w:rsidRPr="0047536B">
        <w:rPr>
          <w:color w:val="000000" w:themeColor="text1"/>
        </w:rPr>
        <w:t>known fate and staggered entry approach</w:t>
      </w:r>
      <w:r w:rsidR="00FD0EBB" w:rsidRPr="0047536B">
        <w:rPr>
          <w:color w:val="000000" w:themeColor="text1"/>
        </w:rPr>
        <w:t xml:space="preserve"> over monthly time periods. </w:t>
      </w:r>
      <w:r w:rsidR="003424FC" w:rsidRPr="0047536B">
        <w:rPr>
          <w:color w:val="000000" w:themeColor="text1"/>
        </w:rPr>
        <w:t>Annual</w:t>
      </w:r>
      <w:r w:rsidR="008D2C1D" w:rsidRPr="0047536B">
        <w:rPr>
          <w:color w:val="000000" w:themeColor="text1"/>
        </w:rPr>
        <w:t>ized</w:t>
      </w:r>
      <w:r w:rsidR="003424FC" w:rsidRPr="0047536B">
        <w:rPr>
          <w:color w:val="000000" w:themeColor="text1"/>
        </w:rPr>
        <w:t xml:space="preserve"> survival for dependent animals (cubs and yearlings) was estimated </w:t>
      </w:r>
      <w:r w:rsidR="00D81424" w:rsidRPr="0047536B">
        <w:rPr>
          <w:color w:val="000000" w:themeColor="text1"/>
        </w:rPr>
        <w:t xml:space="preserve">by following the fate of litters from collared females. We estimated dependent survival as </w:t>
      </w:r>
      <w:r w:rsidR="003424FC" w:rsidRPr="0047536B">
        <w:rPr>
          <w:color w:val="000000" w:themeColor="text1"/>
        </w:rPr>
        <w:t>the proportion of individuals that were observed the following year with their mother. We did not include two-year-olds in this estimate because many of them are not seen with their mo</w:t>
      </w:r>
      <w:r w:rsidR="00FD0EBB" w:rsidRPr="0047536B">
        <w:rPr>
          <w:color w:val="000000" w:themeColor="text1"/>
        </w:rPr>
        <w:t xml:space="preserve">ther </w:t>
      </w:r>
      <w:r w:rsidR="003424FC" w:rsidRPr="0047536B">
        <w:rPr>
          <w:color w:val="000000" w:themeColor="text1"/>
        </w:rPr>
        <w:t>as three</w:t>
      </w:r>
      <w:r w:rsidR="007A0C23" w:rsidRPr="0047536B">
        <w:rPr>
          <w:color w:val="000000" w:themeColor="text1"/>
        </w:rPr>
        <w:t>-</w:t>
      </w:r>
      <w:r w:rsidR="003424FC" w:rsidRPr="0047536B">
        <w:rPr>
          <w:color w:val="000000" w:themeColor="text1"/>
        </w:rPr>
        <w:t>year</w:t>
      </w:r>
      <w:r w:rsidR="007A0C23" w:rsidRPr="0047536B">
        <w:rPr>
          <w:color w:val="000000" w:themeColor="text1"/>
        </w:rPr>
        <w:t>-</w:t>
      </w:r>
      <w:r w:rsidR="003424FC" w:rsidRPr="0047536B">
        <w:rPr>
          <w:color w:val="000000" w:themeColor="text1"/>
        </w:rPr>
        <w:t xml:space="preserve">olds </w:t>
      </w:r>
      <w:r w:rsidR="007E3163" w:rsidRPr="0047536B">
        <w:rPr>
          <w:color w:val="000000" w:themeColor="text1"/>
        </w:rPr>
        <w:t>due to</w:t>
      </w:r>
      <w:r w:rsidR="00FD0EBB" w:rsidRPr="0047536B">
        <w:rPr>
          <w:color w:val="000000" w:themeColor="text1"/>
        </w:rPr>
        <w:t xml:space="preserve"> family breakup</w:t>
      </w:r>
      <w:r w:rsidR="00CD449F" w:rsidRPr="0047536B">
        <w:rPr>
          <w:color w:val="000000" w:themeColor="text1"/>
        </w:rPr>
        <w:t xml:space="preserve"> which often occurs in spring</w:t>
      </w:r>
      <w:r w:rsidR="00FD0EBB" w:rsidRPr="0047536B">
        <w:rPr>
          <w:color w:val="000000" w:themeColor="text1"/>
        </w:rPr>
        <w:t xml:space="preserve"> </w:t>
      </w:r>
      <w:r w:rsidR="00BB6E30" w:rsidRPr="0047536B">
        <w:rPr>
          <w:color w:val="000000" w:themeColor="text1"/>
        </w:rPr>
        <w:fldChar w:fldCharType="begin"/>
      </w:r>
      <w:r w:rsidR="00145128">
        <w:rPr>
          <w:color w:val="000000" w:themeColor="text1"/>
        </w:rPr>
        <w:instrText xml:space="preserve"> ADDIN ZOTERO_ITEM CSL_CITATION {"citationID":"Alu9nGAJ","properties":{"formattedCitation":"(McLellan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N."}],"issued":{"date-parts":[["2015",7]]}}}],"schema":"https://github.com/citation-style-language/schema/raw/master/csl-citation.json"} </w:instrText>
      </w:r>
      <w:r w:rsidR="00BB6E30" w:rsidRPr="0047536B">
        <w:rPr>
          <w:color w:val="000000" w:themeColor="text1"/>
        </w:rPr>
        <w:fldChar w:fldCharType="separate"/>
      </w:r>
      <w:r w:rsidR="00BB6E30" w:rsidRPr="0047536B">
        <w:rPr>
          <w:noProof/>
          <w:color w:val="000000" w:themeColor="text1"/>
        </w:rPr>
        <w:t>(McLellan 2015)</w:t>
      </w:r>
      <w:r w:rsidR="00BB6E30" w:rsidRPr="0047536B">
        <w:rPr>
          <w:color w:val="000000" w:themeColor="text1"/>
        </w:rPr>
        <w:fldChar w:fldCharType="end"/>
      </w:r>
      <w:r w:rsidR="003424FC" w:rsidRPr="0047536B">
        <w:rPr>
          <w:color w:val="000000" w:themeColor="text1"/>
        </w:rPr>
        <w:t xml:space="preserve">. </w:t>
      </w:r>
    </w:p>
    <w:p w14:paraId="4DF59AD3" w14:textId="03BF82B9" w:rsidR="00D85E4A" w:rsidRPr="0047536B" w:rsidRDefault="00340FDD" w:rsidP="008D2C1D">
      <w:pPr>
        <w:spacing w:line="480" w:lineRule="auto"/>
        <w:ind w:firstLine="720"/>
        <w:rPr>
          <w:color w:val="000000" w:themeColor="text1"/>
        </w:rPr>
      </w:pPr>
      <w:r w:rsidRPr="0047536B">
        <w:rPr>
          <w:color w:val="000000" w:themeColor="text1"/>
        </w:rPr>
        <w:t>Annual reproduction for subadult and adult females w</w:t>
      </w:r>
      <w:r w:rsidR="00446E27" w:rsidRPr="0047536B">
        <w:rPr>
          <w:color w:val="000000" w:themeColor="text1"/>
        </w:rPr>
        <w:t xml:space="preserve">as </w:t>
      </w:r>
      <w:r w:rsidRPr="0047536B">
        <w:rPr>
          <w:color w:val="000000" w:themeColor="text1"/>
        </w:rPr>
        <w:t>estimated</w:t>
      </w:r>
      <w:r w:rsidR="00F37A55" w:rsidRPr="0047536B">
        <w:rPr>
          <w:color w:val="000000" w:themeColor="text1"/>
        </w:rPr>
        <w:t xml:space="preserve"> </w:t>
      </w:r>
      <w:r w:rsidR="00D81424" w:rsidRPr="0047536B">
        <w:rPr>
          <w:color w:val="000000" w:themeColor="text1"/>
        </w:rPr>
        <w:t>as the</w:t>
      </w:r>
      <w:r w:rsidR="00446E27" w:rsidRPr="0047536B">
        <w:rPr>
          <w:color w:val="000000" w:themeColor="text1"/>
        </w:rPr>
        <w:t xml:space="preserve"> total number</w:t>
      </w:r>
      <w:r w:rsidR="00D81424" w:rsidRPr="0047536B">
        <w:rPr>
          <w:color w:val="000000" w:themeColor="text1"/>
        </w:rPr>
        <w:t xml:space="preserve"> of cubs of the year observed with collared females</w:t>
      </w:r>
      <w:r w:rsidR="00933154" w:rsidRPr="0047536B">
        <w:rPr>
          <w:color w:val="000000" w:themeColor="text1"/>
        </w:rPr>
        <w:t xml:space="preserve"> </w:t>
      </w:r>
      <w:r w:rsidR="00FD0EBB" w:rsidRPr="0047536B">
        <w:rPr>
          <w:color w:val="000000" w:themeColor="text1"/>
        </w:rPr>
        <w:t xml:space="preserve">of </w:t>
      </w:r>
      <w:r w:rsidR="00832166" w:rsidRPr="0047536B">
        <w:rPr>
          <w:color w:val="000000" w:themeColor="text1"/>
        </w:rPr>
        <w:t xml:space="preserve">each </w:t>
      </w:r>
      <w:r w:rsidR="00FD0EBB" w:rsidRPr="0047536B">
        <w:rPr>
          <w:color w:val="000000" w:themeColor="text1"/>
        </w:rPr>
        <w:t>age class</w:t>
      </w:r>
      <w:r w:rsidR="00D81424" w:rsidRPr="0047536B">
        <w:rPr>
          <w:color w:val="000000" w:themeColor="text1"/>
        </w:rPr>
        <w:t xml:space="preserve"> divided by the </w:t>
      </w:r>
      <w:r w:rsidR="00446E27" w:rsidRPr="0047536B">
        <w:rPr>
          <w:color w:val="000000" w:themeColor="text1"/>
        </w:rPr>
        <w:t xml:space="preserve">total </w:t>
      </w:r>
      <w:r w:rsidR="00D81424" w:rsidRPr="0047536B">
        <w:rPr>
          <w:color w:val="000000" w:themeColor="text1"/>
        </w:rPr>
        <w:t xml:space="preserve">number of </w:t>
      </w:r>
      <w:r w:rsidR="00446E27" w:rsidRPr="0047536B">
        <w:rPr>
          <w:color w:val="000000" w:themeColor="text1"/>
        </w:rPr>
        <w:t>collared females monitored</w:t>
      </w:r>
      <w:r w:rsidR="00832166" w:rsidRPr="0047536B">
        <w:rPr>
          <w:color w:val="000000" w:themeColor="text1"/>
        </w:rPr>
        <w:t xml:space="preserve"> in each age class</w:t>
      </w:r>
      <w:r w:rsidR="00446E27" w:rsidRPr="0047536B">
        <w:rPr>
          <w:color w:val="000000" w:themeColor="text1"/>
        </w:rPr>
        <w:t xml:space="preserve"> </w:t>
      </w:r>
      <w:r w:rsidR="00446E27" w:rsidRPr="0047536B">
        <w:rPr>
          <w:color w:val="000000" w:themeColor="text1"/>
        </w:rPr>
        <w:fldChar w:fldCharType="begin"/>
      </w:r>
      <w:r w:rsidR="005B58DF" w:rsidRPr="0047536B">
        <w:rPr>
          <w:color w:val="000000" w:themeColor="text1"/>
        </w:rPr>
        <w:instrText xml:space="preserve"> ADDIN ZOTERO_ITEM CSL_CITATION {"citationID":"RnfGUhQA","properties":{"formattedCitation":"(Garshelis et al. 2005)","plainCitation":"(Garshelis et al. 2005)","noteIndex":0},"citationItems":[{"id":376,"uris":["http://zotero.org/users/6749014/items/EB9LHIGB"],"itemData":{"id":376,"type":"article-journal","abstract":"The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L."},{"family":"Herrero","given":"Stephen"}],"issued":{"date-parts":[["2005"]]}}}],"schema":"https://github.com/citation-style-language/schema/raw/master/csl-citation.json"} </w:instrText>
      </w:r>
      <w:r w:rsidR="00446E27" w:rsidRPr="0047536B">
        <w:rPr>
          <w:color w:val="000000" w:themeColor="text1"/>
        </w:rPr>
        <w:fldChar w:fldCharType="separate"/>
      </w:r>
      <w:r w:rsidR="00446E27" w:rsidRPr="0047536B">
        <w:rPr>
          <w:noProof/>
          <w:color w:val="000000" w:themeColor="text1"/>
        </w:rPr>
        <w:t>(Garshelis et al. 2005)</w:t>
      </w:r>
      <w:r w:rsidR="00446E27" w:rsidRPr="0047536B">
        <w:rPr>
          <w:color w:val="000000" w:themeColor="text1"/>
        </w:rPr>
        <w:fldChar w:fldCharType="end"/>
      </w:r>
      <w:r w:rsidR="00446E27" w:rsidRPr="0047536B">
        <w:rPr>
          <w:color w:val="000000" w:themeColor="text1"/>
        </w:rPr>
        <w:t>.</w:t>
      </w:r>
      <w:r w:rsidR="00D85E4A" w:rsidRPr="0047536B">
        <w:rPr>
          <w:color w:val="000000" w:themeColor="text1"/>
        </w:rPr>
        <w:t xml:space="preserve"> We estimated the average age of primiparity following the approach described in </w:t>
      </w:r>
      <w:r w:rsidR="00D85E4A" w:rsidRPr="0047536B">
        <w:rPr>
          <w:color w:val="000000" w:themeColor="text1"/>
        </w:rPr>
        <w:fldChar w:fldCharType="begin"/>
      </w:r>
      <w:r w:rsidR="0032187C" w:rsidRPr="0047536B">
        <w:rPr>
          <w:color w:val="000000" w:themeColor="text1"/>
        </w:rPr>
        <w:instrText xml:space="preserve"> ADDIN ZOTERO_ITEM CSL_CITATION {"citationID":"9UM9XGq3","properties":{"formattedCitation":"(Garshelis et al. 1998)","plainCitation":"(Garshelis et al. 1998)","dontUpdate":true,"noteIndex":0},"citationItems":[{"id":4689,"uris":["http://zotero.org/users/6749014/items/2U5NLP66"],"itemData":{"id":4689,"type":"article-journal","abstract":"The average age of first reproduction appears to be a useful index of habitat quality for bear populations. However, the conventional method for calculating this age, using only bears whose first litters were observed, gives a low-biased estimate. This bias is a consequence of losing bears approaching their cub-producing years due to death, lost radio contact, or removal of radiocollar. Late-maturing bears are more likely than early-maturing bears to be lost before they produce a litter; thus, if they are not included in the sample, the estimate becomes biased low. We propose a method that generates virtually unbiased estimates of the mean and median ages of primiparity using data from bears that did not produce cubs as well as from those that did. First, we calculate the proportion of females that produced a first litter among all nulliparous females monitored at each age; these proportions are weighted by the proportion of females in the population that are available to have a first litter at each age. This procedure is analogous to the estimation of survivorship based on radio-days of monitoring. We tested our method using data from radiocollared black bears (Ursus americanus) in Minnesota and Massachusetts and found that the conventional method underestimated both the mean and median ages of first reproduction by 0.2-0.5 years. Our approach produced an estimate of the expected age of first reproduction free of the effects of study-related shortcomings and independent of mortality. This estimate is more appropriate for cross-population comparisons, as well as for population modeling.","container-title":"Ursus","ISSN":"1537-6176","note":"publisher: International Association for Bear Research and Management","page":"437-447","source":"JSTOR","title":"Calculating Average Age of First Reproduction Free of the Biases Prevalent in Bear Studies","volume":"10","author":[{"family":"Garshelis","given":"David L."},{"family":"Noyce","given":"Karen V."},{"family":"Coy","given":"Pamela L."}],"issued":{"date-parts":[["1998"]]}}}],"schema":"https://github.com/citation-style-language/schema/raw/master/csl-citation.json"} </w:instrText>
      </w:r>
      <w:r w:rsidR="00D85E4A" w:rsidRPr="0047536B">
        <w:rPr>
          <w:color w:val="000000" w:themeColor="text1"/>
        </w:rPr>
        <w:fldChar w:fldCharType="separate"/>
      </w:r>
      <w:r w:rsidR="00D85E4A" w:rsidRPr="0047536B">
        <w:rPr>
          <w:noProof/>
          <w:color w:val="000000" w:themeColor="text1"/>
        </w:rPr>
        <w:t>Garshelis et al. (1998)</w:t>
      </w:r>
      <w:r w:rsidR="00D85E4A" w:rsidRPr="0047536B">
        <w:rPr>
          <w:color w:val="000000" w:themeColor="text1"/>
        </w:rPr>
        <w:fldChar w:fldCharType="end"/>
      </w:r>
      <w:r w:rsidR="00D85E4A" w:rsidRPr="0047536B">
        <w:rPr>
          <w:color w:val="000000" w:themeColor="text1"/>
        </w:rPr>
        <w:t xml:space="preserve">, wherein we </w:t>
      </w:r>
      <w:r w:rsidR="00D85E4A" w:rsidRPr="0047536B">
        <w:rPr>
          <w:color w:val="000000" w:themeColor="text1"/>
        </w:rPr>
        <w:lastRenderedPageBreak/>
        <w:t xml:space="preserve">calculated the number of cubs produced per nulliparous female </w:t>
      </w:r>
      <w:r w:rsidR="004F584E" w:rsidRPr="0047536B">
        <w:rPr>
          <w:color w:val="000000" w:themeColor="text1"/>
        </w:rPr>
        <w:t>aged 5-9</w:t>
      </w:r>
      <w:r w:rsidR="00D85E4A" w:rsidRPr="0047536B">
        <w:rPr>
          <w:color w:val="000000" w:themeColor="text1"/>
        </w:rPr>
        <w:t xml:space="preserve">. We weighted these results by the proportion of the population available to produce cubs (i.e., those animals that were not currently with offspring and still alive/monitored). We were not able to calculate birth intervals due to </w:t>
      </w:r>
      <w:r w:rsidR="00520719">
        <w:rPr>
          <w:color w:val="000000" w:themeColor="text1"/>
        </w:rPr>
        <w:t xml:space="preserve">a </w:t>
      </w:r>
      <w:r w:rsidR="00D85E4A" w:rsidRPr="0047536B">
        <w:rPr>
          <w:color w:val="000000" w:themeColor="text1"/>
        </w:rPr>
        <w:t>small sample size</w:t>
      </w:r>
      <w:r w:rsidR="00520719">
        <w:rPr>
          <w:color w:val="000000" w:themeColor="text1"/>
        </w:rPr>
        <w:t xml:space="preserve"> of females with multiple litters monitored </w:t>
      </w:r>
      <w:r w:rsidR="00D85E4A" w:rsidRPr="0047536B">
        <w:rPr>
          <w:color w:val="000000" w:themeColor="text1"/>
        </w:rPr>
        <w:t>(n=</w:t>
      </w:r>
      <w:r w:rsidR="004F584E" w:rsidRPr="0047536B">
        <w:rPr>
          <w:color w:val="000000" w:themeColor="text1"/>
        </w:rPr>
        <w:t>4</w:t>
      </w:r>
      <w:r w:rsidR="00D85E4A" w:rsidRPr="0047536B">
        <w:rPr>
          <w:color w:val="000000" w:themeColor="text1"/>
        </w:rPr>
        <w:t xml:space="preserve">). </w:t>
      </w:r>
    </w:p>
    <w:p w14:paraId="6FFA028B" w14:textId="31C4EF3B" w:rsidR="00933154" w:rsidRPr="0047536B" w:rsidRDefault="00EE0673" w:rsidP="00BE12A1">
      <w:pPr>
        <w:spacing w:line="480" w:lineRule="auto"/>
        <w:ind w:firstLine="720"/>
        <w:rPr>
          <w:color w:val="000000" w:themeColor="text1"/>
        </w:rPr>
      </w:pPr>
      <w:r w:rsidRPr="0047536B">
        <w:rPr>
          <w:color w:val="000000" w:themeColor="text1"/>
        </w:rPr>
        <w:t>We estimated</w:t>
      </w:r>
      <w:r w:rsidR="00105442" w:rsidRPr="0047536B">
        <w:rPr>
          <w:color w:val="000000" w:themeColor="text1"/>
        </w:rPr>
        <w:t xml:space="preserve"> the intrinsic</w:t>
      </w:r>
      <w:r w:rsidRPr="0047536B">
        <w:rPr>
          <w:color w:val="000000" w:themeColor="text1"/>
        </w:rPr>
        <w:t xml:space="preserve"> population growth </w:t>
      </w:r>
      <w:r w:rsidR="00105442" w:rsidRPr="0047536B">
        <w:rPr>
          <w:color w:val="000000" w:themeColor="text1"/>
        </w:rPr>
        <w:t xml:space="preserve">rate </w:t>
      </w:r>
      <w:r w:rsidRPr="0047536B">
        <w:rPr>
          <w:color w:val="000000" w:themeColor="text1"/>
        </w:rPr>
        <w:t>using a deterministic Leslie matrix</w:t>
      </w:r>
      <w:r w:rsidR="00105442" w:rsidRPr="0047536B">
        <w:rPr>
          <w:color w:val="000000" w:themeColor="text1"/>
        </w:rPr>
        <w:t>, which represents the growth rate of grizzly bears without the influence of immigration and emigration</w:t>
      </w:r>
      <w:r w:rsidR="00832166" w:rsidRPr="0047536B">
        <w:rPr>
          <w:color w:val="000000" w:themeColor="text1"/>
        </w:rPr>
        <w:t xml:space="preserve"> and assuming a stable age distribution</w:t>
      </w:r>
      <w:r w:rsidR="00105442" w:rsidRPr="0047536B">
        <w:rPr>
          <w:color w:val="000000" w:themeColor="text1"/>
        </w:rPr>
        <w:t>. The Leslie matrix</w:t>
      </w:r>
      <w:r w:rsidRPr="0047536B">
        <w:rPr>
          <w:color w:val="000000" w:themeColor="text1"/>
        </w:rPr>
        <w:t xml:space="preserve"> </w:t>
      </w:r>
      <w:r w:rsidR="00A535C8" w:rsidRPr="0047536B">
        <w:rPr>
          <w:color w:val="000000" w:themeColor="text1"/>
        </w:rPr>
        <w:t>included</w:t>
      </w:r>
      <w:r w:rsidRPr="0047536B">
        <w:rPr>
          <w:color w:val="000000" w:themeColor="text1"/>
        </w:rPr>
        <w:t xml:space="preserve"> demographic transitions for animals 0-27 years old, which we populat</w:t>
      </w:r>
      <w:r w:rsidR="00105442" w:rsidRPr="0047536B">
        <w:rPr>
          <w:color w:val="000000" w:themeColor="text1"/>
        </w:rPr>
        <w:t>ed</w:t>
      </w:r>
      <w:r w:rsidRPr="0047536B">
        <w:rPr>
          <w:color w:val="000000" w:themeColor="text1"/>
        </w:rPr>
        <w:t xml:space="preserve"> with the age class specific vital rates calculated above.</w:t>
      </w:r>
      <w:r w:rsidR="00BA5DE9" w:rsidRPr="0047536B">
        <w:rPr>
          <w:color w:val="000000" w:themeColor="text1"/>
        </w:rPr>
        <w:t xml:space="preserve"> We set reproductive senescence at </w:t>
      </w:r>
      <w:r w:rsidR="00B86E58" w:rsidRPr="0047536B">
        <w:rPr>
          <w:color w:val="000000" w:themeColor="text1"/>
        </w:rPr>
        <w:t>2</w:t>
      </w:r>
      <w:r w:rsidR="00964C08" w:rsidRPr="0047536B">
        <w:rPr>
          <w:color w:val="000000" w:themeColor="text1"/>
        </w:rPr>
        <w:t>7</w:t>
      </w:r>
      <w:r w:rsidR="00B86E58" w:rsidRPr="0047536B">
        <w:rPr>
          <w:color w:val="000000" w:themeColor="text1"/>
        </w:rPr>
        <w:t xml:space="preserve"> </w:t>
      </w:r>
      <w:r w:rsidR="00BA5DE9" w:rsidRPr="0047536B">
        <w:rPr>
          <w:color w:val="000000" w:themeColor="text1"/>
        </w:rPr>
        <w:t>years of age</w:t>
      </w:r>
      <w:r w:rsidR="00192F2A" w:rsidRPr="0047536B">
        <w:rPr>
          <w:color w:val="000000" w:themeColor="text1"/>
        </w:rPr>
        <w:t xml:space="preserve"> </w:t>
      </w:r>
      <w:r w:rsidR="00192F2A" w:rsidRPr="0047536B">
        <w:rPr>
          <w:color w:val="000000" w:themeColor="text1"/>
        </w:rPr>
        <w:fldChar w:fldCharType="begin"/>
      </w:r>
      <w:r w:rsidR="00192F2A" w:rsidRPr="0047536B">
        <w:rPr>
          <w:color w:val="000000" w:themeColor="text1"/>
        </w:rPr>
        <w:instrText xml:space="preserve"> ADDIN ZOTERO_ITEM CSL_CITATION {"citationID":"czIUFe3u","properties":{"formattedCitation":"(Schwartz et al. 2003)","plainCitation":"(Schwartz et al. 2003)","noteIndex":0},"citationItems":[{"id":4684,"uris":["http://zotero.org/users/6749014/items/PJ78MZMF"],"itemData":{"id":4684,"type":"article-journal","language":"en","page":"11","source":"Zotero","title":"Reproductive maturation and senescence in the female brown bear","author":[{"family":"Schwartz","given":"Charles C"},{"family":"Keating","given":"Kim A"},{"family":"Reynolds","given":"Harry V"},{"family":"Barnes","given":"Victor G"},{"family":"Sellers","given":"Richard A"},{"family":"Swenson","given":"Jon E"},{"family":"Miller","given":"Sterling D"},{"family":"McLellan","given":"Bruce N"},{"family":"Keay","given":"Jeff"},{"family":"McCann","given":"Robert"},{"family":"Gibeau","given":"Michael"},{"family":"Wakkinen","given":"Wayne F"},{"family":"Mace","given":"Richard D"},{"family":"Kasworm","given":"Wayne"},{"family":"Smith","given":"Rodger"},{"family":"Herrero","given":"Steven"}],"issued":{"date-parts":[["2003"]]}}}],"schema":"https://github.com/citation-style-language/schema/raw/master/csl-citation.json"} </w:instrText>
      </w:r>
      <w:r w:rsidR="00192F2A" w:rsidRPr="0047536B">
        <w:rPr>
          <w:color w:val="000000" w:themeColor="text1"/>
        </w:rPr>
        <w:fldChar w:fldCharType="separate"/>
      </w:r>
      <w:r w:rsidR="00192F2A" w:rsidRPr="0047536B">
        <w:rPr>
          <w:noProof/>
          <w:color w:val="000000" w:themeColor="text1"/>
        </w:rPr>
        <w:t>(Schwartz et al. 2003)</w:t>
      </w:r>
      <w:r w:rsidR="00192F2A" w:rsidRPr="0047536B">
        <w:rPr>
          <w:color w:val="000000" w:themeColor="text1"/>
        </w:rPr>
        <w:fldChar w:fldCharType="end"/>
      </w:r>
      <w:r w:rsidR="00190F15" w:rsidRPr="0047536B">
        <w:rPr>
          <w:color w:val="000000" w:themeColor="text1"/>
        </w:rPr>
        <w:t>.</w:t>
      </w:r>
      <w:r w:rsidR="004F584E" w:rsidRPr="0047536B">
        <w:rPr>
          <w:color w:val="000000" w:themeColor="text1"/>
        </w:rPr>
        <w:t xml:space="preserve"> </w:t>
      </w:r>
      <w:r w:rsidR="00105442" w:rsidRPr="0047536B">
        <w:rPr>
          <w:color w:val="000000" w:themeColor="text1"/>
        </w:rPr>
        <w:t xml:space="preserve">We compared this intrinsic growth rate from collared individuals to </w:t>
      </w:r>
      <w:r w:rsidR="00D14D70" w:rsidRPr="0047536B">
        <w:rPr>
          <w:color w:val="000000" w:themeColor="text1"/>
        </w:rPr>
        <w:t xml:space="preserve">the observed </w:t>
      </w:r>
      <w:r w:rsidR="004A10B4" w:rsidRPr="0047536B">
        <w:rPr>
          <w:color w:val="000000" w:themeColor="text1"/>
        </w:rPr>
        <w:t>population growth</w:t>
      </w:r>
      <w:r w:rsidR="006A4232" w:rsidRPr="0047536B">
        <w:rPr>
          <w:color w:val="000000" w:themeColor="text1"/>
        </w:rPr>
        <w:t xml:space="preserve"> </w:t>
      </w:r>
      <w:r w:rsidR="00D14D70" w:rsidRPr="0047536B">
        <w:rPr>
          <w:color w:val="000000" w:themeColor="text1"/>
        </w:rPr>
        <w:t>calculated using genetic tags and spatial capture</w:t>
      </w:r>
      <w:r w:rsidR="00E33A39" w:rsidRPr="0047536B">
        <w:rPr>
          <w:color w:val="000000" w:themeColor="text1"/>
        </w:rPr>
        <w:t>-</w:t>
      </w:r>
      <w:r w:rsidR="00D14D70" w:rsidRPr="0047536B">
        <w:rPr>
          <w:color w:val="000000" w:themeColor="text1"/>
        </w:rPr>
        <w:t xml:space="preserve">recapture </w:t>
      </w:r>
      <w:r w:rsidR="00B85A56" w:rsidRPr="0047536B">
        <w:rPr>
          <w:color w:val="000000" w:themeColor="text1"/>
        </w:rPr>
        <w:t xml:space="preserve">(SCR) </w:t>
      </w:r>
      <w:r w:rsidR="00D14D70" w:rsidRPr="0047536B">
        <w:rPr>
          <w:color w:val="000000" w:themeColor="text1"/>
        </w:rPr>
        <w:fldChar w:fldCharType="begin"/>
      </w:r>
      <w:r w:rsidR="005B58DF" w:rsidRPr="0047536B">
        <w:rPr>
          <w:color w:val="000000" w:themeColor="text1"/>
        </w:rPr>
        <w:instrText xml:space="preserve"> ADDIN ZOTERO_ITEM CSL_CITATION {"citationID":"027RQx5N","properties":{"formattedCitation":"(Mowat et al. 2020)","plainCitation":"(Mowat et al. 2020)","noteIndex":0},"citationItems":[{"id":10,"uris":["http://zotero.org/users/6749014/items/X4P9WSMH"],"itemData":{"id":10,"type":"report","abstract":"We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D14D70" w:rsidRPr="0047536B">
        <w:rPr>
          <w:color w:val="000000" w:themeColor="text1"/>
        </w:rPr>
        <w:fldChar w:fldCharType="separate"/>
      </w:r>
      <w:r w:rsidR="00D14D70" w:rsidRPr="0047536B">
        <w:rPr>
          <w:noProof/>
          <w:color w:val="000000" w:themeColor="text1"/>
        </w:rPr>
        <w:t>(Mowat et al. 2020)</w:t>
      </w:r>
      <w:r w:rsidR="00D14D70" w:rsidRPr="0047536B">
        <w:rPr>
          <w:color w:val="000000" w:themeColor="text1"/>
        </w:rPr>
        <w:fldChar w:fldCharType="end"/>
      </w:r>
      <w:r w:rsidR="00D14D70" w:rsidRPr="0047536B">
        <w:rPr>
          <w:color w:val="000000" w:themeColor="text1"/>
        </w:rPr>
        <w:t>. The primary difference between these two measures of population growth is that intrinsic population growth only considers the influence of reproduction and survival, while observed population growth</w:t>
      </w:r>
      <w:r w:rsidR="00CD449F" w:rsidRPr="0047536B">
        <w:rPr>
          <w:color w:val="000000" w:themeColor="text1"/>
        </w:rPr>
        <w:t xml:space="preserve"> also</w:t>
      </w:r>
      <w:r w:rsidR="00D14D70" w:rsidRPr="0047536B">
        <w:rPr>
          <w:color w:val="000000" w:themeColor="text1"/>
        </w:rPr>
        <w:t xml:space="preserve"> includes immigration and </w:t>
      </w:r>
      <w:r w:rsidR="00CD449F" w:rsidRPr="0047536B">
        <w:rPr>
          <w:color w:val="000000" w:themeColor="text1"/>
        </w:rPr>
        <w:t>emigration</w:t>
      </w:r>
      <w:r w:rsidR="006A4232" w:rsidRPr="0047536B">
        <w:rPr>
          <w:color w:val="000000" w:themeColor="text1"/>
        </w:rPr>
        <w:t xml:space="preserve"> and thus represents the observed change in abundance through time</w:t>
      </w:r>
      <w:r w:rsidR="00D14D70" w:rsidRPr="0047536B">
        <w:rPr>
          <w:color w:val="000000" w:themeColor="text1"/>
        </w:rPr>
        <w:t xml:space="preserve">. By </w:t>
      </w:r>
      <w:r w:rsidR="004F584E" w:rsidRPr="0047536B">
        <w:rPr>
          <w:color w:val="000000" w:themeColor="text1"/>
        </w:rPr>
        <w:t>calculating the difference between</w:t>
      </w:r>
      <w:r w:rsidR="009304AE" w:rsidRPr="0047536B">
        <w:rPr>
          <w:color w:val="000000" w:themeColor="text1"/>
        </w:rPr>
        <w:t xml:space="preserve"> observed and intrinsic growth rates, </w:t>
      </w:r>
      <w:r w:rsidR="004F584E" w:rsidRPr="0047536B">
        <w:rPr>
          <w:color w:val="000000" w:themeColor="text1"/>
        </w:rPr>
        <w:t xml:space="preserve">immigration rates </w:t>
      </w:r>
      <w:r w:rsidR="009304AE" w:rsidRPr="0047536B">
        <w:rPr>
          <w:color w:val="000000" w:themeColor="text1"/>
        </w:rPr>
        <w:t xml:space="preserve">can be directly estimated; </w:t>
      </w:r>
      <w:r w:rsidR="009661F4" w:rsidRPr="0047536B">
        <w:rPr>
          <w:color w:val="000000" w:themeColor="text1"/>
        </w:rPr>
        <w:t xml:space="preserve">a </w:t>
      </w:r>
      <w:r w:rsidR="009304AE" w:rsidRPr="0047536B">
        <w:rPr>
          <w:color w:val="000000" w:themeColor="text1"/>
        </w:rPr>
        <w:t xml:space="preserve">demographic parameter that </w:t>
      </w:r>
      <w:r w:rsidR="009661F4" w:rsidRPr="0047536B">
        <w:rPr>
          <w:color w:val="000000" w:themeColor="text1"/>
        </w:rPr>
        <w:t>is</w:t>
      </w:r>
      <w:r w:rsidR="00520719">
        <w:rPr>
          <w:color w:val="000000" w:themeColor="text1"/>
        </w:rPr>
        <w:t xml:space="preserve"> generally</w:t>
      </w:r>
      <w:r w:rsidR="009304AE" w:rsidRPr="0047536B">
        <w:rPr>
          <w:color w:val="000000" w:themeColor="text1"/>
        </w:rPr>
        <w:t xml:space="preserve"> challenging to estimate </w:t>
      </w:r>
      <w:r w:rsidR="00520719">
        <w:rPr>
          <w:color w:val="000000" w:themeColor="text1"/>
        </w:rPr>
        <w:t>given the relative rarity of dispersal events, the difficulty of collaring young dispersing animals,</w:t>
      </w:r>
      <w:r w:rsidR="009304AE" w:rsidRPr="0047536B">
        <w:rPr>
          <w:color w:val="000000" w:themeColor="text1"/>
        </w:rPr>
        <w:t xml:space="preserve"> </w:t>
      </w:r>
      <w:r w:rsidR="00520719">
        <w:rPr>
          <w:color w:val="000000" w:themeColor="text1"/>
        </w:rPr>
        <w:t xml:space="preserve">and the broad spatial extent of sampling that would be required to sample region dispersers could be coming from </w:t>
      </w:r>
      <w:r w:rsidR="009304AE" w:rsidRPr="0047536B">
        <w:rPr>
          <w:color w:val="000000" w:themeColor="text1"/>
        </w:rPr>
        <w:fldChar w:fldCharType="begin"/>
      </w:r>
      <w:r w:rsidR="00192F2A" w:rsidRPr="0047536B">
        <w:rPr>
          <w:color w:val="000000" w:themeColor="text1"/>
        </w:rPr>
        <w:instrText xml:space="preserve"> ADDIN ZOTERO_ITEM CSL_CITATION {"citationID":"BntD8jUI","properties":{"formattedCitation":"(Kokko 2006, Lamb et al. 2020)","plainCitation":"(Kokko 2006, Lamb et al. 2020)","noteIndex":0},"citationItems":[{"id":910,"uris":["http://zotero.org/users/6749014/items/QZYEH7W5"],"itemData":{"id":910,"type":"article-journal","container-title":"Science","DOI":"10.1126/science.1128566","ISSN":"0036-8075, 1095-9203","issue":"5788","journalAbbreviation":"Science","language":"en","page":"789-791","source":"DOI.org (Crossref)","title":"From Individual Dispersal to Species Ranges: Perspectives for a Changing World","title-short":"From Individual Dispersal to Species Ranges","volume":"313","author":[{"family":"Kokko","given":"H."}],"issued":{"date-parts":[["2006",8,11]]}}},{"id":348,"uris":["http://zotero.org/users/6749014/items/9GS3DWYI"],"itemData":{"id":348,"type":"article-journal","abstract":"With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9304AE" w:rsidRPr="0047536B">
        <w:rPr>
          <w:color w:val="000000" w:themeColor="text1"/>
        </w:rPr>
        <w:fldChar w:fldCharType="separate"/>
      </w:r>
      <w:r w:rsidR="009304AE" w:rsidRPr="0047536B">
        <w:rPr>
          <w:noProof/>
          <w:color w:val="000000" w:themeColor="text1"/>
        </w:rPr>
        <w:t>(Kokko 2006, Lamb et al. 2020)</w:t>
      </w:r>
      <w:r w:rsidR="009304AE" w:rsidRPr="0047536B">
        <w:rPr>
          <w:color w:val="000000" w:themeColor="text1"/>
        </w:rPr>
        <w:fldChar w:fldCharType="end"/>
      </w:r>
      <w:r w:rsidR="009304AE" w:rsidRPr="0047536B">
        <w:rPr>
          <w:color w:val="000000" w:themeColor="text1"/>
        </w:rPr>
        <w:t>.</w:t>
      </w:r>
      <w:r w:rsidR="00933154" w:rsidRPr="0047536B">
        <w:rPr>
          <w:color w:val="000000" w:themeColor="text1"/>
        </w:rPr>
        <w:t xml:space="preserve"> We estimated uncertainty for each parameter by resampling individuals with replacement (bootstrapping) </w:t>
      </w:r>
      <w:r w:rsidR="0008149D" w:rsidRPr="0047536B">
        <w:rPr>
          <w:color w:val="000000" w:themeColor="text1"/>
        </w:rPr>
        <w:t>5</w:t>
      </w:r>
      <w:r w:rsidR="00D4505B" w:rsidRPr="0047536B">
        <w:rPr>
          <w:color w:val="000000" w:themeColor="text1"/>
        </w:rPr>
        <w:t>,</w:t>
      </w:r>
      <w:r w:rsidR="00933154" w:rsidRPr="0047536B">
        <w:rPr>
          <w:color w:val="000000" w:themeColor="text1"/>
        </w:rPr>
        <w:t xml:space="preserve">000 times, estimating demographic parameters with each bootstrapped sample, and </w:t>
      </w:r>
      <w:r w:rsidR="00CD449F" w:rsidRPr="0047536B">
        <w:rPr>
          <w:color w:val="000000" w:themeColor="text1"/>
        </w:rPr>
        <w:t xml:space="preserve">extracting </w:t>
      </w:r>
      <w:r w:rsidR="00933154" w:rsidRPr="0047536B">
        <w:rPr>
          <w:color w:val="000000" w:themeColor="text1"/>
        </w:rPr>
        <w:t xml:space="preserve">the standard error and 90% confidence intervals of the resulting distribution. All analyses were conducted in Program R </w:t>
      </w:r>
      <w:r w:rsidR="00933154" w:rsidRPr="0047536B">
        <w:rPr>
          <w:color w:val="000000" w:themeColor="text1"/>
        </w:rPr>
        <w:fldChar w:fldCharType="begin"/>
      </w:r>
      <w:r w:rsidR="00192F2A" w:rsidRPr="0047536B">
        <w:rPr>
          <w:color w:val="000000" w:themeColor="text1"/>
        </w:rPr>
        <w:instrText xml:space="preserve"> ADDIN ZOTERO_ITEM CSL_CITATION {"citationID":"YhHbeY88","properties":{"formattedCitation":"(R Core Team 2021)","plainCitation":"(R Core Team 2021)","noteIndex":0},"citationItems":[{"id":1401,"uris":["http://zotero.org/users/6749014/items/2BXXU46B"],"itemData":{"id":1401,"type":"software","event-place":"Vienna, Austria","publisher":"R Foundation for Statistical Computing","publisher-place":"Vienna, Austria","title":"R: A language and environment for statistical computing","URL":"https://www.R-project.org/","author":[{"literal":"R Core Team"}],"issued":{"date-parts":[["2021"]]}}}],"schema":"https://github.com/citation-style-language/schema/raw/master/csl-citation.json"} </w:instrText>
      </w:r>
      <w:r w:rsidR="00933154" w:rsidRPr="0047536B">
        <w:rPr>
          <w:color w:val="000000" w:themeColor="text1"/>
        </w:rPr>
        <w:fldChar w:fldCharType="separate"/>
      </w:r>
      <w:r w:rsidR="00933154" w:rsidRPr="0047536B">
        <w:rPr>
          <w:noProof/>
          <w:color w:val="000000" w:themeColor="text1"/>
        </w:rPr>
        <w:t>(R Core Team 2021)</w:t>
      </w:r>
      <w:r w:rsidR="00933154" w:rsidRPr="0047536B">
        <w:rPr>
          <w:color w:val="000000" w:themeColor="text1"/>
        </w:rPr>
        <w:fldChar w:fldCharType="end"/>
      </w:r>
      <w:r w:rsidR="00BE12A1" w:rsidRPr="0047536B">
        <w:rPr>
          <w:color w:val="000000" w:themeColor="text1"/>
        </w:rPr>
        <w:t xml:space="preserve">. </w:t>
      </w:r>
      <w:r w:rsidR="00BE12A1" w:rsidRPr="0047536B">
        <w:rPr>
          <w:color w:val="1C1D1E"/>
          <w:shd w:val="clear" w:color="auto" w:fill="FFFFFF"/>
        </w:rPr>
        <w:t xml:space="preserve">To ensure reproducibility, our analysis code and </w:t>
      </w:r>
      <w:r w:rsidR="00BE12A1" w:rsidRPr="0047536B">
        <w:rPr>
          <w:color w:val="1C1D1E"/>
          <w:shd w:val="clear" w:color="auto" w:fill="FFFFFF"/>
        </w:rPr>
        <w:lastRenderedPageBreak/>
        <w:t>data have been posted on GitHub (</w:t>
      </w:r>
      <w:r w:rsidR="00BE12A1" w:rsidRPr="0047536B">
        <w:rPr>
          <w:color w:val="000000" w:themeColor="text1"/>
        </w:rPr>
        <w:t>https://github.com/ctlamb/ElkValley_Grizzly_Demography_22).</w:t>
      </w:r>
    </w:p>
    <w:p w14:paraId="686226F3" w14:textId="6494EA02" w:rsidR="00B85A56" w:rsidRPr="0047536B" w:rsidRDefault="006D2603" w:rsidP="00B85A56">
      <w:pPr>
        <w:spacing w:line="480" w:lineRule="auto"/>
        <w:ind w:firstLine="720"/>
        <w:rPr>
          <w:color w:val="000000" w:themeColor="text1"/>
        </w:rPr>
      </w:pPr>
      <w:r w:rsidRPr="0047536B">
        <w:rPr>
          <w:color w:val="000000" w:themeColor="text1"/>
        </w:rPr>
        <w:t xml:space="preserve">The </w:t>
      </w:r>
      <w:r w:rsidR="00C72205" w:rsidRPr="0047536B">
        <w:rPr>
          <w:color w:val="000000" w:themeColor="text1"/>
        </w:rPr>
        <w:t>long-term genetic capture</w:t>
      </w:r>
      <w:r w:rsidR="00E33A39" w:rsidRPr="0047536B">
        <w:rPr>
          <w:color w:val="000000" w:themeColor="text1"/>
        </w:rPr>
        <w:t>-</w:t>
      </w:r>
      <w:r w:rsidR="00C72205" w:rsidRPr="0047536B">
        <w:rPr>
          <w:color w:val="000000" w:themeColor="text1"/>
        </w:rPr>
        <w:t xml:space="preserve">recapture dataset encompassed </w:t>
      </w:r>
      <w:r w:rsidR="006A4232" w:rsidRPr="0047536B">
        <w:rPr>
          <w:color w:val="000000" w:themeColor="text1"/>
        </w:rPr>
        <w:t xml:space="preserve">4,059 </w:t>
      </w:r>
      <w:r w:rsidR="00C72205" w:rsidRPr="0047536B">
        <w:rPr>
          <w:color w:val="000000" w:themeColor="text1"/>
        </w:rPr>
        <w:t xml:space="preserve">detections of </w:t>
      </w:r>
      <w:r w:rsidR="00310C97" w:rsidRPr="0047536B">
        <w:rPr>
          <w:color w:val="000000" w:themeColor="text1"/>
        </w:rPr>
        <w:t>8</w:t>
      </w:r>
      <w:r w:rsidR="006A4232" w:rsidRPr="0047536B">
        <w:rPr>
          <w:color w:val="000000" w:themeColor="text1"/>
        </w:rPr>
        <w:t>49</w:t>
      </w:r>
      <w:r w:rsidR="00310C97" w:rsidRPr="0047536B">
        <w:rPr>
          <w:color w:val="000000" w:themeColor="text1"/>
        </w:rPr>
        <w:t xml:space="preserve"> </w:t>
      </w:r>
      <w:r w:rsidR="00C72205" w:rsidRPr="0047536B">
        <w:rPr>
          <w:color w:val="000000" w:themeColor="text1"/>
        </w:rPr>
        <w:t>grizzly bears across</w:t>
      </w:r>
      <w:r w:rsidR="00880D5B" w:rsidRPr="0047536B">
        <w:rPr>
          <w:color w:val="000000" w:themeColor="text1"/>
        </w:rPr>
        <w:t xml:space="preserve"> 12,000</w:t>
      </w:r>
      <w:r w:rsidR="0087481C" w:rsidRPr="0047536B">
        <w:rPr>
          <w:color w:val="000000" w:themeColor="text1"/>
        </w:rPr>
        <w:t xml:space="preserve"> km</w:t>
      </w:r>
      <w:r w:rsidR="00880D5B" w:rsidRPr="0047536B">
        <w:rPr>
          <w:color w:val="000000" w:themeColor="text1"/>
          <w:vertAlign w:val="superscript"/>
        </w:rPr>
        <w:t>2</w:t>
      </w:r>
      <w:r w:rsidR="00880D5B" w:rsidRPr="0047536B">
        <w:rPr>
          <w:color w:val="000000" w:themeColor="text1"/>
        </w:rPr>
        <w:t xml:space="preserve"> in</w:t>
      </w:r>
      <w:r w:rsidR="0087481C" w:rsidRPr="0047536B">
        <w:rPr>
          <w:color w:val="000000" w:themeColor="text1"/>
        </w:rPr>
        <w:t xml:space="preserve"> </w:t>
      </w:r>
      <w:r w:rsidR="00C72205" w:rsidRPr="0047536B">
        <w:rPr>
          <w:color w:val="000000" w:themeColor="text1"/>
        </w:rPr>
        <w:t>the southern Rocky Mountains</w:t>
      </w:r>
      <w:r w:rsidRPr="0047536B">
        <w:rPr>
          <w:color w:val="000000" w:themeColor="text1"/>
        </w:rPr>
        <w:t xml:space="preserve"> of BC</w:t>
      </w:r>
      <w:r w:rsidR="00FF5A84" w:rsidRPr="0047536B">
        <w:rPr>
          <w:color w:val="000000" w:themeColor="text1"/>
        </w:rPr>
        <w:t xml:space="preserve"> between </w:t>
      </w:r>
      <w:r w:rsidR="009428F8" w:rsidRPr="0047536B">
        <w:rPr>
          <w:color w:val="000000" w:themeColor="text1"/>
        </w:rPr>
        <w:t xml:space="preserve">2006 </w:t>
      </w:r>
      <w:r w:rsidR="00D4505B" w:rsidRPr="0047536B">
        <w:rPr>
          <w:color w:val="000000" w:themeColor="text1"/>
        </w:rPr>
        <w:t xml:space="preserve">and </w:t>
      </w:r>
      <w:r w:rsidR="00FF5A84" w:rsidRPr="0047536B">
        <w:rPr>
          <w:color w:val="000000" w:themeColor="text1"/>
        </w:rPr>
        <w:t>202</w:t>
      </w:r>
      <w:r w:rsidR="00E163EC" w:rsidRPr="0047536B">
        <w:rPr>
          <w:color w:val="000000" w:themeColor="text1"/>
        </w:rPr>
        <w:t>1</w:t>
      </w:r>
      <w:r w:rsidR="00C72205" w:rsidRPr="0047536B">
        <w:rPr>
          <w:color w:val="000000" w:themeColor="text1"/>
        </w:rPr>
        <w:t xml:space="preserve">. </w:t>
      </w:r>
      <w:r w:rsidR="002B2CDA" w:rsidRPr="0047536B">
        <w:rPr>
          <w:color w:val="000000" w:themeColor="text1"/>
        </w:rPr>
        <w:t>To estimate demographic parameter</w:t>
      </w:r>
      <w:r w:rsidR="0087481C" w:rsidRPr="0047536B">
        <w:rPr>
          <w:color w:val="000000" w:themeColor="text1"/>
        </w:rPr>
        <w:t>s</w:t>
      </w:r>
      <w:r w:rsidR="002B2CDA" w:rsidRPr="0047536B">
        <w:rPr>
          <w:color w:val="000000" w:themeColor="text1"/>
        </w:rPr>
        <w:t xml:space="preserve"> for our </w:t>
      </w:r>
      <w:r w:rsidR="0087481C" w:rsidRPr="0047536B">
        <w:rPr>
          <w:color w:val="000000" w:themeColor="text1"/>
        </w:rPr>
        <w:t xml:space="preserve">study </w:t>
      </w:r>
      <w:r w:rsidR="002B2CDA" w:rsidRPr="0047536B">
        <w:rPr>
          <w:color w:val="000000" w:themeColor="text1"/>
        </w:rPr>
        <w:t>area and account for SCR analys</w:t>
      </w:r>
      <w:r w:rsidR="00880D5B" w:rsidRPr="0047536B">
        <w:rPr>
          <w:color w:val="000000" w:themeColor="text1"/>
        </w:rPr>
        <w:t>is</w:t>
      </w:r>
      <w:r w:rsidR="002B2CDA" w:rsidRPr="0047536B">
        <w:rPr>
          <w:color w:val="000000" w:themeColor="text1"/>
        </w:rPr>
        <w:t xml:space="preserve"> </w:t>
      </w:r>
      <w:r w:rsidR="00880D5B" w:rsidRPr="0047536B">
        <w:rPr>
          <w:color w:val="000000" w:themeColor="text1"/>
        </w:rPr>
        <w:t xml:space="preserve">which </w:t>
      </w:r>
      <w:r w:rsidR="002B2CDA" w:rsidRPr="0047536B">
        <w:rPr>
          <w:color w:val="000000" w:themeColor="text1"/>
        </w:rPr>
        <w:t>use home range center</w:t>
      </w:r>
      <w:r w:rsidR="0087481C" w:rsidRPr="0047536B">
        <w:rPr>
          <w:color w:val="000000" w:themeColor="text1"/>
        </w:rPr>
        <w:t>s</w:t>
      </w:r>
      <w:r w:rsidR="002B2CDA" w:rsidRPr="0047536B">
        <w:rPr>
          <w:color w:val="000000" w:themeColor="text1"/>
        </w:rPr>
        <w:t xml:space="preserve"> as the parameter of interest, w</w:t>
      </w:r>
      <w:r w:rsidR="00C72205" w:rsidRPr="0047536B">
        <w:rPr>
          <w:color w:val="000000" w:themeColor="text1"/>
        </w:rPr>
        <w:t>e subset the</w:t>
      </w:r>
      <w:r w:rsidR="002B2CDA" w:rsidRPr="0047536B">
        <w:rPr>
          <w:color w:val="000000" w:themeColor="text1"/>
        </w:rPr>
        <w:t xml:space="preserve"> genetic</w:t>
      </w:r>
      <w:r w:rsidR="00C72205" w:rsidRPr="0047536B">
        <w:rPr>
          <w:color w:val="000000" w:themeColor="text1"/>
        </w:rPr>
        <w:t xml:space="preserve"> data to our study area </w:t>
      </w:r>
      <w:r w:rsidR="00B85A56" w:rsidRPr="0047536B">
        <w:rPr>
          <w:color w:val="000000" w:themeColor="text1"/>
        </w:rPr>
        <w:t>(</w:t>
      </w:r>
      <w:r w:rsidR="00B85A56" w:rsidRPr="0047536B">
        <w:rPr>
          <w:color w:val="000000" w:themeColor="text1"/>
        </w:rPr>
        <w:fldChar w:fldCharType="begin"/>
      </w:r>
      <w:r w:rsidR="00B85A56" w:rsidRPr="0047536B">
        <w:rPr>
          <w:color w:val="000000" w:themeColor="text1"/>
        </w:rPr>
        <w:instrText xml:space="preserve"> REF _Ref100762854 \h </w:instrText>
      </w:r>
      <w:r w:rsidR="0047536B">
        <w:rPr>
          <w:color w:val="000000" w:themeColor="text1"/>
        </w:rPr>
        <w:instrText xml:space="preserve"> \* MERGEFORMAT </w:instrText>
      </w:r>
      <w:r w:rsidR="00B85A56" w:rsidRPr="0047536B">
        <w:rPr>
          <w:color w:val="000000" w:themeColor="text1"/>
        </w:rPr>
      </w:r>
      <w:r w:rsidR="00B85A56" w:rsidRPr="0047536B">
        <w:rPr>
          <w:color w:val="000000" w:themeColor="text1"/>
        </w:rPr>
        <w:fldChar w:fldCharType="separate"/>
      </w:r>
      <w:r w:rsidR="00B85A56" w:rsidRPr="0047536B">
        <w:rPr>
          <w:color w:val="000000" w:themeColor="text1"/>
        </w:rPr>
        <w:t xml:space="preserve">Figure </w:t>
      </w:r>
      <w:r w:rsidR="00B85A56" w:rsidRPr="0047536B">
        <w:rPr>
          <w:noProof/>
          <w:color w:val="000000" w:themeColor="text1"/>
        </w:rPr>
        <w:t>1</w:t>
      </w:r>
      <w:r w:rsidR="00B85A56" w:rsidRPr="0047536B">
        <w:rPr>
          <w:color w:val="000000" w:themeColor="text1"/>
        </w:rPr>
        <w:fldChar w:fldCharType="end"/>
      </w:r>
      <w:r w:rsidR="00B85A56" w:rsidRPr="0047536B">
        <w:rPr>
          <w:color w:val="000000" w:themeColor="text1"/>
        </w:rPr>
        <w:t>)</w:t>
      </w:r>
      <w:r w:rsidR="004270AA" w:rsidRPr="0047536B">
        <w:rPr>
          <w:color w:val="000000" w:themeColor="text1"/>
        </w:rPr>
        <w:t xml:space="preserve"> </w:t>
      </w:r>
      <w:r w:rsidR="00880D5B" w:rsidRPr="0047536B">
        <w:rPr>
          <w:color w:val="000000" w:themeColor="text1"/>
        </w:rPr>
        <w:t>and reduced its size</w:t>
      </w:r>
      <w:r w:rsidR="003D4020" w:rsidRPr="0047536B">
        <w:rPr>
          <w:color w:val="000000" w:themeColor="text1"/>
        </w:rPr>
        <w:t xml:space="preserve"> to 3,210 km</w:t>
      </w:r>
      <w:r w:rsidR="003D4020" w:rsidRPr="0047536B">
        <w:rPr>
          <w:color w:val="000000" w:themeColor="text1"/>
          <w:vertAlign w:val="superscript"/>
        </w:rPr>
        <w:t>2</w:t>
      </w:r>
      <w:r w:rsidR="00880D5B" w:rsidRPr="0047536B">
        <w:rPr>
          <w:color w:val="000000" w:themeColor="text1"/>
        </w:rPr>
        <w:t xml:space="preserve"> using an</w:t>
      </w:r>
      <w:r w:rsidR="004270AA" w:rsidRPr="0047536B">
        <w:rPr>
          <w:color w:val="000000" w:themeColor="text1"/>
        </w:rPr>
        <w:t xml:space="preserve"> interior buffer of 5 km to encompass the home range centers of bears in our study (</w:t>
      </w:r>
      <w:r w:rsidR="004267EA" w:rsidRPr="0047536B">
        <w:rPr>
          <w:color w:val="000000" w:themeColor="text1"/>
        </w:rPr>
        <w:t>Fig</w:t>
      </w:r>
      <w:r w:rsidR="006523B8" w:rsidRPr="0047536B">
        <w:rPr>
          <w:color w:val="000000" w:themeColor="text1"/>
        </w:rPr>
        <w:t>ure</w:t>
      </w:r>
      <w:r w:rsidR="004267EA" w:rsidRPr="0047536B">
        <w:rPr>
          <w:color w:val="000000" w:themeColor="text1"/>
        </w:rPr>
        <w:t xml:space="preserve"> S1</w:t>
      </w:r>
      <w:r w:rsidR="0002368A" w:rsidRPr="0047536B">
        <w:rPr>
          <w:color w:val="000000" w:themeColor="text1"/>
        </w:rPr>
        <w:t>, available in Supporting Information</w:t>
      </w:r>
      <w:r w:rsidR="004270AA" w:rsidRPr="0047536B">
        <w:rPr>
          <w:color w:val="000000" w:themeColor="text1"/>
        </w:rPr>
        <w:t xml:space="preserve">). </w:t>
      </w:r>
      <w:r w:rsidR="00E163EC" w:rsidRPr="0047536B">
        <w:rPr>
          <w:color w:val="000000" w:themeColor="text1"/>
        </w:rPr>
        <w:t>The reduced study area</w:t>
      </w:r>
      <w:r w:rsidR="002B2CDA" w:rsidRPr="0047536B">
        <w:rPr>
          <w:color w:val="000000" w:themeColor="text1"/>
        </w:rPr>
        <w:t xml:space="preserve"> </w:t>
      </w:r>
      <w:r w:rsidR="00E163EC" w:rsidRPr="0047536B">
        <w:rPr>
          <w:color w:val="000000" w:themeColor="text1"/>
        </w:rPr>
        <w:t>excluded</w:t>
      </w:r>
      <w:r w:rsidR="002B2CDA" w:rsidRPr="0047536B">
        <w:rPr>
          <w:color w:val="000000" w:themeColor="text1"/>
        </w:rPr>
        <w:t xml:space="preserve"> </w:t>
      </w:r>
      <w:r w:rsidR="006A4232" w:rsidRPr="0047536B">
        <w:rPr>
          <w:color w:val="000000" w:themeColor="text1"/>
        </w:rPr>
        <w:t xml:space="preserve">genetically tagged </w:t>
      </w:r>
      <w:r w:rsidR="002B2CDA" w:rsidRPr="0047536B">
        <w:rPr>
          <w:color w:val="000000" w:themeColor="text1"/>
        </w:rPr>
        <w:t xml:space="preserve">bears whose home range centers were </w:t>
      </w:r>
      <w:r w:rsidR="0087481C" w:rsidRPr="0047536B">
        <w:rPr>
          <w:color w:val="000000" w:themeColor="text1"/>
        </w:rPr>
        <w:t xml:space="preserve">towards </w:t>
      </w:r>
      <w:r w:rsidR="00880D5B" w:rsidRPr="0047536B">
        <w:rPr>
          <w:color w:val="000000" w:themeColor="text1"/>
        </w:rPr>
        <w:t xml:space="preserve">the </w:t>
      </w:r>
      <w:r w:rsidR="002B2CDA" w:rsidRPr="0047536B">
        <w:rPr>
          <w:color w:val="000000" w:themeColor="text1"/>
        </w:rPr>
        <w:t xml:space="preserve">edge of </w:t>
      </w:r>
      <w:r w:rsidR="0087481C" w:rsidRPr="0047536B">
        <w:rPr>
          <w:color w:val="000000" w:themeColor="text1"/>
        </w:rPr>
        <w:t>the</w:t>
      </w:r>
      <w:r w:rsidR="002B2CDA" w:rsidRPr="0047536B">
        <w:rPr>
          <w:color w:val="000000" w:themeColor="text1"/>
        </w:rPr>
        <w:t xml:space="preserve"> study area and thus experienc</w:t>
      </w:r>
      <w:r w:rsidR="0087481C" w:rsidRPr="0047536B">
        <w:rPr>
          <w:color w:val="000000" w:themeColor="text1"/>
        </w:rPr>
        <w:t>ed less</w:t>
      </w:r>
      <w:r w:rsidR="002B2CDA" w:rsidRPr="0047536B">
        <w:rPr>
          <w:color w:val="000000" w:themeColor="text1"/>
        </w:rPr>
        <w:t xml:space="preserve"> risk </w:t>
      </w:r>
      <w:r w:rsidR="00AD5DA8" w:rsidRPr="0047536B">
        <w:rPr>
          <w:color w:val="000000" w:themeColor="text1"/>
        </w:rPr>
        <w:t>than our collared sample</w:t>
      </w:r>
      <w:r w:rsidR="00B73FC8">
        <w:rPr>
          <w:color w:val="000000" w:themeColor="text1"/>
        </w:rPr>
        <w:t xml:space="preserve"> due to being further from people</w:t>
      </w:r>
      <w:r w:rsidR="002B2CDA" w:rsidRPr="0047536B">
        <w:rPr>
          <w:color w:val="000000" w:themeColor="text1"/>
        </w:rPr>
        <w:t>.</w:t>
      </w:r>
      <w:r w:rsidR="00E163EC" w:rsidRPr="0047536B">
        <w:rPr>
          <w:color w:val="000000" w:themeColor="text1"/>
        </w:rPr>
        <w:t xml:space="preserve"> The </w:t>
      </w:r>
      <w:r w:rsidR="002B2CDA" w:rsidRPr="0047536B">
        <w:rPr>
          <w:color w:val="000000" w:themeColor="text1"/>
        </w:rPr>
        <w:t xml:space="preserve">subset </w:t>
      </w:r>
      <w:r w:rsidR="00E163EC" w:rsidRPr="0047536B">
        <w:rPr>
          <w:color w:val="000000" w:themeColor="text1"/>
        </w:rPr>
        <w:t xml:space="preserve">of genetic data </w:t>
      </w:r>
      <w:r w:rsidR="00B85A56" w:rsidRPr="0047536B">
        <w:rPr>
          <w:color w:val="000000" w:themeColor="text1"/>
        </w:rPr>
        <w:t xml:space="preserve">encompassed </w:t>
      </w:r>
      <w:r w:rsidR="003D4020" w:rsidRPr="0047536B">
        <w:rPr>
          <w:color w:val="000000" w:themeColor="text1"/>
        </w:rPr>
        <w:t>1</w:t>
      </w:r>
      <w:r w:rsidR="00E7571C" w:rsidRPr="0047536B">
        <w:rPr>
          <w:color w:val="000000" w:themeColor="text1"/>
        </w:rPr>
        <w:t>,</w:t>
      </w:r>
      <w:r w:rsidR="00E163EC" w:rsidRPr="0047536B">
        <w:rPr>
          <w:color w:val="000000" w:themeColor="text1"/>
        </w:rPr>
        <w:t>462</w:t>
      </w:r>
      <w:r w:rsidR="00B85A56" w:rsidRPr="0047536B">
        <w:rPr>
          <w:color w:val="000000" w:themeColor="text1"/>
        </w:rPr>
        <w:t xml:space="preserve"> detections of </w:t>
      </w:r>
      <w:r w:rsidR="003D4020" w:rsidRPr="0047536B">
        <w:rPr>
          <w:color w:val="000000" w:themeColor="text1"/>
        </w:rPr>
        <w:t>2</w:t>
      </w:r>
      <w:r w:rsidR="00E163EC" w:rsidRPr="0047536B">
        <w:rPr>
          <w:color w:val="000000" w:themeColor="text1"/>
        </w:rPr>
        <w:t>91</w:t>
      </w:r>
      <w:r w:rsidR="00B85A56" w:rsidRPr="0047536B">
        <w:rPr>
          <w:color w:val="000000" w:themeColor="text1"/>
        </w:rPr>
        <w:t xml:space="preserve"> grizzly bears. We fit two types of SCR models to these data</w:t>
      </w:r>
      <w:r w:rsidR="00D4505B" w:rsidRPr="0047536B">
        <w:rPr>
          <w:color w:val="000000" w:themeColor="text1"/>
        </w:rPr>
        <w:t>:</w:t>
      </w:r>
      <w:r w:rsidR="00B85A56" w:rsidRPr="0047536B">
        <w:rPr>
          <w:color w:val="000000" w:themeColor="text1"/>
        </w:rPr>
        <w:t xml:space="preserve"> 1) closed models which estimated density for each year using the </w:t>
      </w:r>
      <w:r w:rsidR="00EF78D4" w:rsidRPr="0047536B">
        <w:rPr>
          <w:color w:val="000000" w:themeColor="text1"/>
        </w:rPr>
        <w:t>‘</w:t>
      </w:r>
      <w:r w:rsidR="00B85A56" w:rsidRPr="0047536B">
        <w:rPr>
          <w:color w:val="000000" w:themeColor="text1"/>
        </w:rPr>
        <w:t>secr</w:t>
      </w:r>
      <w:r w:rsidR="00EF78D4" w:rsidRPr="0047536B">
        <w:rPr>
          <w:color w:val="000000" w:themeColor="text1"/>
        </w:rPr>
        <w:t>’</w:t>
      </w:r>
      <w:r w:rsidR="00B85A56" w:rsidRPr="0047536B">
        <w:rPr>
          <w:color w:val="000000" w:themeColor="text1"/>
        </w:rPr>
        <w:t xml:space="preserve"> package</w:t>
      </w:r>
      <w:r w:rsidR="00C54DCF">
        <w:rPr>
          <w:color w:val="000000" w:themeColor="text1"/>
        </w:rPr>
        <w:t xml:space="preserve"> </w:t>
      </w:r>
      <w:r w:rsidR="00C54DCF">
        <w:rPr>
          <w:color w:val="000000" w:themeColor="text1"/>
        </w:rPr>
        <w:fldChar w:fldCharType="begin"/>
      </w:r>
      <w:r w:rsidR="00C54DCF">
        <w:rPr>
          <w:color w:val="000000" w:themeColor="text1"/>
        </w:rPr>
        <w:instrText xml:space="preserve"> ADDIN ZOTERO_ITEM CSL_CITATION {"citationID":"fZYYC9QS","properties":{"formattedCitation":"(E\\uc0\\u64256{}ord 2022a)","plainCitation":"(Eﬀord 2022a)","noteIndex":0},"citationItems":[{"id":1135,"uris":["http://zotero.org/users/6749014/items/VGBRZPZJ"],"itemData":{"id":1135,"type":"software","source":"Zotero","title":"secr: Spatially explicit capture-recapture models","URL":"https://CRAN.R-project.org/package=secr","version":"4.5.8","author":[{"family":"Eﬀord","given":"Murray"}],"issued":{"date-parts":[["2022"]]}}}],"schema":"https://github.com/citation-style-language/schema/raw/master/csl-citation.json"} </w:instrText>
      </w:r>
      <w:r w:rsidR="00C54DCF">
        <w:rPr>
          <w:color w:val="000000" w:themeColor="text1"/>
        </w:rPr>
        <w:fldChar w:fldCharType="separate"/>
      </w:r>
      <w:r w:rsidR="00C54DCF" w:rsidRPr="00C54DCF">
        <w:rPr>
          <w:color w:val="000000"/>
          <w:lang w:val="en-US"/>
        </w:rPr>
        <w:t>(Eﬀord 2022a)</w:t>
      </w:r>
      <w:r w:rsidR="00C54DCF">
        <w:rPr>
          <w:color w:val="000000" w:themeColor="text1"/>
        </w:rPr>
        <w:fldChar w:fldCharType="end"/>
      </w:r>
      <w:r w:rsidR="00B85A56" w:rsidRPr="0047536B">
        <w:rPr>
          <w:color w:val="000000" w:themeColor="text1"/>
        </w:rPr>
        <w:t xml:space="preserve">, and 2) open models which estimated population trend by following individuals entering and leaving the population across years using the </w:t>
      </w:r>
      <w:r w:rsidR="00EF78D4" w:rsidRPr="0047536B">
        <w:rPr>
          <w:color w:val="000000" w:themeColor="text1"/>
        </w:rPr>
        <w:t>‘</w:t>
      </w:r>
      <w:r w:rsidR="00B85A56" w:rsidRPr="0047536B">
        <w:rPr>
          <w:color w:val="000000" w:themeColor="text1"/>
        </w:rPr>
        <w:t>openCR</w:t>
      </w:r>
      <w:r w:rsidR="00EF78D4" w:rsidRPr="0047536B">
        <w:rPr>
          <w:color w:val="000000" w:themeColor="text1"/>
        </w:rPr>
        <w:t>’</w:t>
      </w:r>
      <w:r w:rsidR="00B85A56" w:rsidRPr="0047536B">
        <w:rPr>
          <w:color w:val="000000" w:themeColor="text1"/>
        </w:rPr>
        <w:t xml:space="preserve"> package</w:t>
      </w:r>
      <w:r w:rsidR="00BC6806">
        <w:rPr>
          <w:color w:val="000000" w:themeColor="text1"/>
        </w:rPr>
        <w:t xml:space="preserve"> </w:t>
      </w:r>
      <w:r w:rsidR="00C54DCF">
        <w:rPr>
          <w:color w:val="000000" w:themeColor="text1"/>
        </w:rPr>
        <w:fldChar w:fldCharType="begin"/>
      </w:r>
      <w:r w:rsidR="00575DFD">
        <w:rPr>
          <w:color w:val="000000" w:themeColor="text1"/>
        </w:rPr>
        <w:instrText xml:space="preserve"> ADDIN ZOTERO_ITEM CSL_CITATION {"citationID":"ethhB17s","properties":{"formattedCitation":"(E\\uc0\\u64256{}ord 2022b)","plainCitation":"(Eﬀord 2022b)","noteIndex":0},"citationItems":[{"id":5021,"uris":["http://zotero.org/users/6749014/items/46YDFUAL"],"itemData":{"id":5021,"type":"software","source":"Zotero","title":"openCR: Open population capture-recapture models","URL":"https://CRAN.R-project.org/package=openCR/","version":"2.2.5","author":[{"family":"Eﬀord","given":"Murray"}],"issued":{"date-parts":[["2022"]]}}}],"schema":"https://github.com/citation-style-language/schema/raw/master/csl-citation.json"} </w:instrText>
      </w:r>
      <w:r w:rsidR="00C54DCF">
        <w:rPr>
          <w:color w:val="000000" w:themeColor="text1"/>
        </w:rPr>
        <w:fldChar w:fldCharType="separate"/>
      </w:r>
      <w:r w:rsidR="00C54DCF" w:rsidRPr="00C54DCF">
        <w:rPr>
          <w:color w:val="000000"/>
          <w:lang w:val="en-US"/>
        </w:rPr>
        <w:t>(Eﬀord 2022b)</w:t>
      </w:r>
      <w:r w:rsidR="00C54DCF">
        <w:rPr>
          <w:color w:val="000000" w:themeColor="text1"/>
        </w:rPr>
        <w:fldChar w:fldCharType="end"/>
      </w:r>
      <w:r w:rsidR="00B85A56" w:rsidRPr="0047536B">
        <w:rPr>
          <w:color w:val="000000" w:themeColor="text1"/>
        </w:rPr>
        <w:t>.</w:t>
      </w:r>
      <w:r w:rsidR="00C857CB" w:rsidRPr="0047536B">
        <w:rPr>
          <w:color w:val="000000" w:themeColor="text1"/>
        </w:rPr>
        <w:t xml:space="preserve"> For both models we included covariates for sex and trap type (bait site or rub tree) as detection covariates.</w:t>
      </w:r>
      <w:r w:rsidR="00FF5A84" w:rsidRPr="0047536B">
        <w:rPr>
          <w:color w:val="000000" w:themeColor="text1"/>
        </w:rPr>
        <w:t xml:space="preserve"> We included all years (2006-202</w:t>
      </w:r>
      <w:r w:rsidR="00E163EC" w:rsidRPr="0047536B">
        <w:rPr>
          <w:color w:val="000000" w:themeColor="text1"/>
        </w:rPr>
        <w:t>1</w:t>
      </w:r>
      <w:r w:rsidR="00FF5A84" w:rsidRPr="0047536B">
        <w:rPr>
          <w:color w:val="000000" w:themeColor="text1"/>
        </w:rPr>
        <w:t xml:space="preserve">) of data to maximize the number of individuals and recaptures and thus improve precision </w:t>
      </w:r>
      <w:r w:rsidR="00A65BE0" w:rsidRPr="0047536B">
        <w:rPr>
          <w:color w:val="000000" w:themeColor="text1"/>
        </w:rPr>
        <w:t xml:space="preserve">in </w:t>
      </w:r>
      <w:r w:rsidR="00FF5A84" w:rsidRPr="0047536B">
        <w:rPr>
          <w:color w:val="000000" w:themeColor="text1"/>
        </w:rPr>
        <w:t xml:space="preserve">both the closed and open models, but we </w:t>
      </w:r>
      <w:r w:rsidR="00E163EC" w:rsidRPr="0047536B">
        <w:rPr>
          <w:color w:val="000000" w:themeColor="text1"/>
        </w:rPr>
        <w:t>focus on</w:t>
      </w:r>
      <w:r w:rsidR="00FF5A84" w:rsidRPr="0047536B">
        <w:rPr>
          <w:color w:val="000000" w:themeColor="text1"/>
        </w:rPr>
        <w:t xml:space="preserve"> the demographic estimates for the 2016-2020 period to align with our period of </w:t>
      </w:r>
      <w:r w:rsidR="00AD5DA8" w:rsidRPr="0047536B">
        <w:rPr>
          <w:color w:val="000000" w:themeColor="text1"/>
        </w:rPr>
        <w:t>monitoring the collared bea</w:t>
      </w:r>
      <w:r w:rsidR="00880D5B" w:rsidRPr="0047536B">
        <w:rPr>
          <w:color w:val="000000" w:themeColor="text1"/>
        </w:rPr>
        <w:t>r</w:t>
      </w:r>
      <w:r w:rsidR="00AD5DA8" w:rsidRPr="0047536B">
        <w:rPr>
          <w:color w:val="000000" w:themeColor="text1"/>
        </w:rPr>
        <w:t>s</w:t>
      </w:r>
      <w:r w:rsidR="00FF5A84" w:rsidRPr="0047536B">
        <w:rPr>
          <w:color w:val="000000" w:themeColor="text1"/>
        </w:rPr>
        <w:t>.</w:t>
      </w:r>
    </w:p>
    <w:p w14:paraId="27F11828" w14:textId="7A09506A" w:rsidR="000E51E3" w:rsidRPr="0047536B" w:rsidRDefault="000E51E3" w:rsidP="000E51E3">
      <w:pPr>
        <w:spacing w:line="480" w:lineRule="auto"/>
        <w:ind w:firstLine="720"/>
        <w:rPr>
          <w:color w:val="000000" w:themeColor="text1"/>
        </w:rPr>
      </w:pPr>
      <w:r w:rsidRPr="0047536B">
        <w:rPr>
          <w:color w:val="000000" w:themeColor="text1"/>
        </w:rPr>
        <w:t xml:space="preserve">We </w:t>
      </w:r>
      <w:r w:rsidR="008F6432" w:rsidRPr="0047536B">
        <w:rPr>
          <w:color w:val="000000" w:themeColor="text1"/>
        </w:rPr>
        <w:t xml:space="preserve">compiled </w:t>
      </w:r>
      <w:r w:rsidR="008F675F" w:rsidRPr="0047536B">
        <w:rPr>
          <w:color w:val="000000" w:themeColor="text1"/>
        </w:rPr>
        <w:t xml:space="preserve">grizzly </w:t>
      </w:r>
      <w:r w:rsidR="006A5DC6" w:rsidRPr="0047536B">
        <w:rPr>
          <w:color w:val="000000" w:themeColor="text1"/>
        </w:rPr>
        <w:t>conflict reports and</w:t>
      </w:r>
      <w:r w:rsidRPr="0047536B">
        <w:rPr>
          <w:color w:val="000000" w:themeColor="text1"/>
        </w:rPr>
        <w:t xml:space="preserve"> mortality </w:t>
      </w:r>
      <w:r w:rsidR="008F675F" w:rsidRPr="0047536B">
        <w:rPr>
          <w:color w:val="000000" w:themeColor="text1"/>
        </w:rPr>
        <w:t xml:space="preserve">records </w:t>
      </w:r>
      <w:r w:rsidRPr="0047536B">
        <w:rPr>
          <w:color w:val="000000" w:themeColor="text1"/>
        </w:rPr>
        <w:t>by source and location across BC</w:t>
      </w:r>
      <w:r w:rsidR="00CD449F" w:rsidRPr="0047536B">
        <w:rPr>
          <w:color w:val="000000" w:themeColor="text1"/>
        </w:rPr>
        <w:t xml:space="preserve"> using the</w:t>
      </w:r>
      <w:r w:rsidR="006A5DC6" w:rsidRPr="0047536B">
        <w:rPr>
          <w:color w:val="000000" w:themeColor="text1"/>
        </w:rPr>
        <w:t xml:space="preserve"> </w:t>
      </w:r>
      <w:r w:rsidR="00192F2A" w:rsidRPr="0047536B">
        <w:rPr>
          <w:color w:val="000000" w:themeColor="text1"/>
        </w:rPr>
        <w:t>publicly available Wildlife Alert Reporting Program</w:t>
      </w:r>
      <w:r w:rsidR="006A5DC6" w:rsidRPr="0047536B">
        <w:rPr>
          <w:color w:val="000000" w:themeColor="text1"/>
        </w:rPr>
        <w:t xml:space="preserve"> data</w:t>
      </w:r>
      <w:r w:rsidR="00192F2A" w:rsidRPr="0047536B">
        <w:rPr>
          <w:color w:val="000000" w:themeColor="text1"/>
        </w:rPr>
        <w:t xml:space="preserve"> (https://warp.wildsafebc.com/)</w:t>
      </w:r>
      <w:r w:rsidRPr="0047536B">
        <w:rPr>
          <w:color w:val="000000" w:themeColor="text1"/>
        </w:rPr>
        <w:t xml:space="preserve"> </w:t>
      </w:r>
      <w:r w:rsidR="00192F2A" w:rsidRPr="0047536B">
        <w:rPr>
          <w:color w:val="000000" w:themeColor="text1"/>
        </w:rPr>
        <w:t xml:space="preserve">and CI data </w:t>
      </w:r>
      <w:r w:rsidRPr="0047536B">
        <w:rPr>
          <w:color w:val="000000" w:themeColor="text1"/>
        </w:rPr>
        <w:t xml:space="preserve">to assess the degree to which the Elk Valley study </w:t>
      </w:r>
      <w:r w:rsidR="008F675F" w:rsidRPr="0047536B">
        <w:rPr>
          <w:color w:val="000000" w:themeColor="text1"/>
        </w:rPr>
        <w:lastRenderedPageBreak/>
        <w:t xml:space="preserve">area </w:t>
      </w:r>
      <w:r w:rsidRPr="0047536B">
        <w:rPr>
          <w:color w:val="000000" w:themeColor="text1"/>
        </w:rPr>
        <w:t xml:space="preserve">has disproportionately </w:t>
      </w:r>
      <w:r w:rsidR="00D0789E" w:rsidRPr="0047536B">
        <w:rPr>
          <w:color w:val="000000" w:themeColor="text1"/>
        </w:rPr>
        <w:t>high levels of human-bear</w:t>
      </w:r>
      <w:r w:rsidRPr="0047536B">
        <w:rPr>
          <w:color w:val="000000" w:themeColor="text1"/>
        </w:rPr>
        <w:t xml:space="preserve"> </w:t>
      </w:r>
      <w:r w:rsidR="00192F2A" w:rsidRPr="0047536B">
        <w:rPr>
          <w:color w:val="000000" w:themeColor="text1"/>
        </w:rPr>
        <w:t xml:space="preserve">conflict and </w:t>
      </w:r>
      <w:r w:rsidRPr="0047536B">
        <w:rPr>
          <w:color w:val="000000" w:themeColor="text1"/>
        </w:rPr>
        <w:t>mortality than elsewhere</w:t>
      </w:r>
      <w:r w:rsidR="008F675F" w:rsidRPr="0047536B">
        <w:rPr>
          <w:color w:val="000000" w:themeColor="text1"/>
        </w:rPr>
        <w:t xml:space="preserve"> in the province</w:t>
      </w:r>
      <w:r w:rsidRPr="0047536B">
        <w:rPr>
          <w:color w:val="000000" w:themeColor="text1"/>
        </w:rPr>
        <w:t>.</w:t>
      </w:r>
    </w:p>
    <w:p w14:paraId="24DD2B91" w14:textId="225E8204" w:rsidR="00861D2C" w:rsidRPr="0047536B" w:rsidRDefault="00861D2C" w:rsidP="00735B39">
      <w:pPr>
        <w:spacing w:line="480" w:lineRule="auto"/>
        <w:rPr>
          <w:color w:val="000000" w:themeColor="text1"/>
        </w:rPr>
      </w:pPr>
    </w:p>
    <w:p w14:paraId="1EAE9983" w14:textId="18DD1151" w:rsidR="00861D2C" w:rsidRPr="0047536B" w:rsidRDefault="00861D2C" w:rsidP="00861D2C">
      <w:pPr>
        <w:spacing w:line="480" w:lineRule="auto"/>
        <w:rPr>
          <w:b/>
          <w:bCs/>
          <w:color w:val="000000" w:themeColor="text1"/>
        </w:rPr>
      </w:pPr>
      <w:r w:rsidRPr="0047536B">
        <w:rPr>
          <w:b/>
          <w:bCs/>
          <w:color w:val="000000" w:themeColor="text1"/>
        </w:rPr>
        <w:t>Estimating unreported mortality</w:t>
      </w:r>
    </w:p>
    <w:p w14:paraId="6994DBBD" w14:textId="02FA722F" w:rsidR="008852FA" w:rsidRPr="0047536B" w:rsidRDefault="00E43A05" w:rsidP="008852FA">
      <w:pPr>
        <w:spacing w:line="480" w:lineRule="auto"/>
        <w:ind w:firstLine="720"/>
        <w:rPr>
          <w:color w:val="000000" w:themeColor="text1"/>
        </w:rPr>
      </w:pPr>
      <w:r w:rsidRPr="0047536B">
        <w:rPr>
          <w:color w:val="000000" w:themeColor="text1"/>
        </w:rPr>
        <w:t xml:space="preserve">We estimated </w:t>
      </w:r>
      <w:r w:rsidR="00BF1B18" w:rsidRPr="0047536B">
        <w:rPr>
          <w:color w:val="000000" w:themeColor="text1"/>
        </w:rPr>
        <w:t>unre</w:t>
      </w:r>
      <w:r w:rsidR="00724BD6" w:rsidRPr="0047536B">
        <w:rPr>
          <w:color w:val="000000" w:themeColor="text1"/>
        </w:rPr>
        <w:t xml:space="preserve">corded </w:t>
      </w:r>
      <w:r w:rsidRPr="0047536B">
        <w:rPr>
          <w:color w:val="000000" w:themeColor="text1"/>
        </w:rPr>
        <w:t xml:space="preserve">mortality </w:t>
      </w:r>
      <w:r w:rsidR="00E16102" w:rsidRPr="0047536B">
        <w:rPr>
          <w:color w:val="000000" w:themeColor="text1"/>
        </w:rPr>
        <w:t>using</w:t>
      </w:r>
      <w:r w:rsidRPr="0047536B">
        <w:rPr>
          <w:color w:val="000000" w:themeColor="text1"/>
        </w:rPr>
        <w:t xml:space="preserve"> t</w:t>
      </w:r>
      <w:r w:rsidR="00E53E96" w:rsidRPr="0047536B">
        <w:rPr>
          <w:color w:val="000000" w:themeColor="text1"/>
        </w:rPr>
        <w:t>hree</w:t>
      </w:r>
      <w:r w:rsidRPr="0047536B">
        <w:rPr>
          <w:color w:val="000000" w:themeColor="text1"/>
        </w:rPr>
        <w:t xml:space="preserve"> methods</w:t>
      </w:r>
      <w:r w:rsidR="008852FA" w:rsidRPr="0047536B">
        <w:rPr>
          <w:color w:val="000000" w:themeColor="text1"/>
        </w:rPr>
        <w:t>. Because</w:t>
      </w:r>
      <w:r w:rsidR="00334881" w:rsidRPr="0047536B">
        <w:rPr>
          <w:color w:val="000000" w:themeColor="text1"/>
        </w:rPr>
        <w:t xml:space="preserve"> people may be more likely to report the death of a collared bear than </w:t>
      </w:r>
      <w:r w:rsidR="008F6432" w:rsidRPr="0047536B">
        <w:rPr>
          <w:color w:val="000000" w:themeColor="text1"/>
        </w:rPr>
        <w:t>an</w:t>
      </w:r>
      <w:r w:rsidR="00334881" w:rsidRPr="0047536B">
        <w:rPr>
          <w:color w:val="000000" w:themeColor="text1"/>
        </w:rPr>
        <w:t xml:space="preserve"> </w:t>
      </w:r>
      <w:r w:rsidR="008F6432" w:rsidRPr="0047536B">
        <w:rPr>
          <w:color w:val="000000" w:themeColor="text1"/>
        </w:rPr>
        <w:t>un</w:t>
      </w:r>
      <w:r w:rsidR="00334881" w:rsidRPr="0047536B">
        <w:rPr>
          <w:color w:val="000000" w:themeColor="text1"/>
        </w:rPr>
        <w:t>collared</w:t>
      </w:r>
      <w:r w:rsidR="0029167F" w:rsidRPr="0047536B">
        <w:rPr>
          <w:color w:val="000000" w:themeColor="text1"/>
        </w:rPr>
        <w:t xml:space="preserve"> </w:t>
      </w:r>
      <w:r w:rsidR="008F6432" w:rsidRPr="0047536B">
        <w:rPr>
          <w:color w:val="000000" w:themeColor="text1"/>
        </w:rPr>
        <w:t xml:space="preserve">bear, </w:t>
      </w:r>
      <w:r w:rsidR="0029167F" w:rsidRPr="0047536B">
        <w:rPr>
          <w:color w:val="000000" w:themeColor="text1"/>
        </w:rPr>
        <w:t xml:space="preserve">and because sample sizes were small, </w:t>
      </w:r>
      <w:r w:rsidR="008852FA" w:rsidRPr="0047536B">
        <w:rPr>
          <w:color w:val="000000" w:themeColor="text1"/>
        </w:rPr>
        <w:t>we felt it was important to</w:t>
      </w:r>
      <w:r w:rsidR="0036071D" w:rsidRPr="0047536B">
        <w:rPr>
          <w:color w:val="000000" w:themeColor="text1"/>
        </w:rPr>
        <w:t xml:space="preserve"> </w:t>
      </w:r>
      <w:r w:rsidR="008852FA" w:rsidRPr="0047536B">
        <w:rPr>
          <w:color w:val="000000" w:themeColor="text1"/>
        </w:rPr>
        <w:t>calculate</w:t>
      </w:r>
      <w:r w:rsidR="002928CC" w:rsidRPr="0047536B">
        <w:rPr>
          <w:color w:val="000000" w:themeColor="text1"/>
        </w:rPr>
        <w:t xml:space="preserve"> the unreported rate </w:t>
      </w:r>
      <w:r w:rsidR="008852FA" w:rsidRPr="0047536B">
        <w:rPr>
          <w:color w:val="000000" w:themeColor="text1"/>
        </w:rPr>
        <w:t>in multiple ways to assess t</w:t>
      </w:r>
      <w:r w:rsidR="0029167F" w:rsidRPr="0047536B">
        <w:rPr>
          <w:color w:val="000000" w:themeColor="text1"/>
        </w:rPr>
        <w:t>he robustness of estimates across methods.</w:t>
      </w:r>
      <w:r w:rsidR="00646FB5" w:rsidRPr="0047536B">
        <w:rPr>
          <w:color w:val="000000" w:themeColor="text1"/>
        </w:rPr>
        <w:t xml:space="preserve"> For each method we </w:t>
      </w:r>
      <w:r w:rsidR="008F6432" w:rsidRPr="0047536B">
        <w:rPr>
          <w:color w:val="000000" w:themeColor="text1"/>
        </w:rPr>
        <w:t xml:space="preserve">provide </w:t>
      </w:r>
      <w:r w:rsidR="00646FB5" w:rsidRPr="0047536B">
        <w:rPr>
          <w:color w:val="000000" w:themeColor="text1"/>
        </w:rPr>
        <w:t>an overall unreported</w:t>
      </w:r>
      <w:r w:rsidR="00BF1B18" w:rsidRPr="0047536B">
        <w:rPr>
          <w:color w:val="000000" w:themeColor="text1"/>
        </w:rPr>
        <w:t xml:space="preserve"> mortality</w:t>
      </w:r>
      <w:r w:rsidR="00646FB5" w:rsidRPr="0047536B">
        <w:rPr>
          <w:color w:val="000000" w:themeColor="text1"/>
        </w:rPr>
        <w:t xml:space="preserve"> rate and</w:t>
      </w:r>
      <w:r w:rsidR="004C7B85" w:rsidRPr="0047536B">
        <w:rPr>
          <w:color w:val="000000" w:themeColor="text1"/>
        </w:rPr>
        <w:t>, where possible,</w:t>
      </w:r>
      <w:r w:rsidR="00646FB5" w:rsidRPr="0047536B">
        <w:rPr>
          <w:color w:val="000000" w:themeColor="text1"/>
        </w:rPr>
        <w:t xml:space="preserve"> a cause-specific rate.</w:t>
      </w:r>
    </w:p>
    <w:p w14:paraId="1F3F98FD" w14:textId="65F1BB3C" w:rsidR="0068441B" w:rsidRPr="0047536B" w:rsidRDefault="008852FA" w:rsidP="00A13346">
      <w:pPr>
        <w:spacing w:line="480" w:lineRule="auto"/>
        <w:ind w:firstLine="720"/>
        <w:rPr>
          <w:color w:val="000000" w:themeColor="text1"/>
        </w:rPr>
      </w:pPr>
      <w:r w:rsidRPr="0047536B">
        <w:rPr>
          <w:color w:val="000000" w:themeColor="text1"/>
        </w:rPr>
        <w:t>The first method, hereafter termed the “collar fates” approach</w:t>
      </w:r>
      <w:r w:rsidR="003A3908" w:rsidRPr="0047536B">
        <w:rPr>
          <w:color w:val="000000" w:themeColor="text1"/>
        </w:rPr>
        <w:t>, used collar fates only</w:t>
      </w:r>
      <w:r w:rsidRPr="0047536B">
        <w:rPr>
          <w:color w:val="000000" w:themeColor="text1"/>
        </w:rPr>
        <w:t xml:space="preserve">. For each </w:t>
      </w:r>
      <w:r w:rsidR="00BF1B18" w:rsidRPr="0047536B">
        <w:rPr>
          <w:color w:val="000000" w:themeColor="text1"/>
        </w:rPr>
        <w:t>bear that died while wearing a functioning radiocollar</w:t>
      </w:r>
      <w:r w:rsidRPr="0047536B">
        <w:rPr>
          <w:color w:val="000000" w:themeColor="text1"/>
        </w:rPr>
        <w:t xml:space="preserve">, we </w:t>
      </w:r>
      <w:r w:rsidR="0023162B" w:rsidRPr="0047536B">
        <w:rPr>
          <w:color w:val="000000" w:themeColor="text1"/>
        </w:rPr>
        <w:t xml:space="preserve">noted </w:t>
      </w:r>
      <w:r w:rsidRPr="0047536B">
        <w:rPr>
          <w:color w:val="000000" w:themeColor="text1"/>
        </w:rPr>
        <w:t>whether the animal</w:t>
      </w:r>
      <w:r w:rsidR="0023162B" w:rsidRPr="0047536B">
        <w:rPr>
          <w:color w:val="000000" w:themeColor="text1"/>
        </w:rPr>
        <w:t>’s death</w:t>
      </w:r>
      <w:r w:rsidRPr="0047536B">
        <w:rPr>
          <w:color w:val="000000" w:themeColor="text1"/>
        </w:rPr>
        <w:t xml:space="preserve"> was reported and recorded in the CI database. We calculated the underreporting rate </w:t>
      </w:r>
      <w:r w:rsidR="004C7B85" w:rsidRPr="0047536B">
        <w:rPr>
          <w:color w:val="000000" w:themeColor="text1"/>
        </w:rPr>
        <w:t xml:space="preserve">by dividing </w:t>
      </w:r>
      <w:r w:rsidRPr="0047536B">
        <w:rPr>
          <w:color w:val="000000" w:themeColor="text1"/>
        </w:rPr>
        <w:t>the number of</w:t>
      </w:r>
      <w:r w:rsidR="00AA600E" w:rsidRPr="0047536B">
        <w:rPr>
          <w:color w:val="000000" w:themeColor="text1"/>
        </w:rPr>
        <w:t xml:space="preserve"> collared bear</w:t>
      </w:r>
      <w:r w:rsidRPr="0047536B">
        <w:rPr>
          <w:color w:val="000000" w:themeColor="text1"/>
        </w:rPr>
        <w:t xml:space="preserve"> mortalities that were unreported by the total number of </w:t>
      </w:r>
      <w:r w:rsidR="00AA600E" w:rsidRPr="0047536B">
        <w:rPr>
          <w:color w:val="000000" w:themeColor="text1"/>
        </w:rPr>
        <w:t xml:space="preserve">collared bear </w:t>
      </w:r>
      <w:r w:rsidRPr="0047536B">
        <w:rPr>
          <w:color w:val="000000" w:themeColor="text1"/>
        </w:rPr>
        <w:t>mortalities</w:t>
      </w:r>
      <w:r w:rsidR="0023162B" w:rsidRPr="0047536B">
        <w:rPr>
          <w:color w:val="000000" w:themeColor="text1"/>
        </w:rPr>
        <w:t>.</w:t>
      </w:r>
      <w:r w:rsidR="00A13346">
        <w:rPr>
          <w:color w:val="000000" w:themeColor="text1"/>
        </w:rPr>
        <w:t xml:space="preserve"> </w:t>
      </w:r>
      <w:r w:rsidRPr="0047536B">
        <w:rPr>
          <w:color w:val="000000" w:themeColor="text1"/>
        </w:rPr>
        <w:t>For the second method</w:t>
      </w:r>
      <w:r w:rsidR="005306CF" w:rsidRPr="0047536B">
        <w:rPr>
          <w:color w:val="000000" w:themeColor="text1"/>
        </w:rPr>
        <w:t>,</w:t>
      </w:r>
      <w:r w:rsidR="005306CF" w:rsidRPr="0047536B">
        <w:rPr>
          <w:noProof/>
          <w:color w:val="000000" w:themeColor="text1"/>
        </w:rPr>
        <w:t xml:space="preserve"> hereafter </w:t>
      </w:r>
      <w:r w:rsidR="004C7B85" w:rsidRPr="0047536B">
        <w:rPr>
          <w:noProof/>
          <w:color w:val="000000" w:themeColor="text1"/>
        </w:rPr>
        <w:t xml:space="preserve">called </w:t>
      </w:r>
      <w:r w:rsidR="005306CF" w:rsidRPr="0047536B">
        <w:rPr>
          <w:noProof/>
          <w:color w:val="000000" w:themeColor="text1"/>
        </w:rPr>
        <w:t>the “CI ratio” method,</w:t>
      </w:r>
      <w:r w:rsidRPr="0047536B">
        <w:rPr>
          <w:color w:val="000000" w:themeColor="text1"/>
        </w:rPr>
        <w:t xml:space="preserve"> we replicated the approach of </w:t>
      </w:r>
      <w:r w:rsidRPr="0047536B">
        <w:rPr>
          <w:noProof/>
          <w:color w:val="000000" w:themeColor="text1"/>
        </w:rPr>
        <w:t xml:space="preserve">McLellan et al. (2018) and compared the number of bears killed by COS </w:t>
      </w:r>
      <w:r w:rsidR="005306CF" w:rsidRPr="0047536B">
        <w:rPr>
          <w:noProof/>
          <w:color w:val="000000" w:themeColor="text1"/>
        </w:rPr>
        <w:t>to th</w:t>
      </w:r>
      <w:r w:rsidR="00BF1B18" w:rsidRPr="0047536B">
        <w:rPr>
          <w:noProof/>
          <w:color w:val="000000" w:themeColor="text1"/>
        </w:rPr>
        <w:t>e number</w:t>
      </w:r>
      <w:r w:rsidR="005306CF" w:rsidRPr="0047536B">
        <w:rPr>
          <w:noProof/>
          <w:color w:val="000000" w:themeColor="text1"/>
        </w:rPr>
        <w:t xml:space="preserve"> killed </w:t>
      </w:r>
      <w:r w:rsidR="00C63604" w:rsidRPr="0047536B">
        <w:rPr>
          <w:noProof/>
          <w:color w:val="000000" w:themeColor="text1"/>
        </w:rPr>
        <w:t xml:space="preserve">by </w:t>
      </w:r>
      <w:r w:rsidR="005306CF" w:rsidRPr="0047536B">
        <w:rPr>
          <w:noProof/>
          <w:color w:val="000000" w:themeColor="text1"/>
        </w:rPr>
        <w:t xml:space="preserve">other </w:t>
      </w:r>
      <w:r w:rsidR="00C63604" w:rsidRPr="0047536B">
        <w:rPr>
          <w:noProof/>
          <w:color w:val="000000" w:themeColor="text1"/>
        </w:rPr>
        <w:t>sources</w:t>
      </w:r>
      <w:r w:rsidRPr="0047536B">
        <w:rPr>
          <w:noProof/>
          <w:color w:val="000000" w:themeColor="text1"/>
        </w:rPr>
        <w:t>,</w:t>
      </w:r>
      <w:r w:rsidR="005306CF" w:rsidRPr="0047536B">
        <w:rPr>
          <w:noProof/>
          <w:color w:val="000000" w:themeColor="text1"/>
        </w:rPr>
        <w:t xml:space="preserve"> </w:t>
      </w:r>
      <w:r w:rsidR="00710FB4" w:rsidRPr="0047536B">
        <w:rPr>
          <w:noProof/>
          <w:color w:val="000000" w:themeColor="text1"/>
        </w:rPr>
        <w:t xml:space="preserve">both </w:t>
      </w:r>
      <w:r w:rsidR="005306CF" w:rsidRPr="0047536B">
        <w:rPr>
          <w:noProof/>
          <w:color w:val="000000" w:themeColor="text1"/>
        </w:rPr>
        <w:t>for bears wearing functioning radiocollars and for uncollared bears recorded in the CI database.</w:t>
      </w:r>
      <w:r w:rsidR="002B6E44" w:rsidRPr="0047536B">
        <w:rPr>
          <w:noProof/>
          <w:color w:val="000000" w:themeColor="text1"/>
        </w:rPr>
        <w:t xml:space="preserve"> </w:t>
      </w:r>
      <w:r w:rsidR="00A13346">
        <w:rPr>
          <w:color w:val="000000" w:themeColor="text1"/>
        </w:rPr>
        <w:t xml:space="preserve"> </w:t>
      </w:r>
      <w:r w:rsidR="0029167F" w:rsidRPr="0047536B">
        <w:rPr>
          <w:color w:val="000000" w:themeColor="text1"/>
        </w:rPr>
        <w:t>For the third method</w:t>
      </w:r>
      <w:r w:rsidR="005306CF" w:rsidRPr="0047536B">
        <w:rPr>
          <w:color w:val="000000" w:themeColor="text1"/>
        </w:rPr>
        <w:t xml:space="preserve">, </w:t>
      </w:r>
      <w:r w:rsidR="005306CF" w:rsidRPr="0047536B">
        <w:rPr>
          <w:noProof/>
          <w:color w:val="000000" w:themeColor="text1"/>
        </w:rPr>
        <w:t xml:space="preserve">hereafter </w:t>
      </w:r>
      <w:r w:rsidR="003449AB" w:rsidRPr="0047536B">
        <w:rPr>
          <w:noProof/>
          <w:color w:val="000000" w:themeColor="text1"/>
        </w:rPr>
        <w:t xml:space="preserve">called </w:t>
      </w:r>
      <w:r w:rsidR="005306CF" w:rsidRPr="0047536B">
        <w:rPr>
          <w:noProof/>
          <w:color w:val="000000" w:themeColor="text1"/>
        </w:rPr>
        <w:t>the “ear</w:t>
      </w:r>
      <w:r w:rsidR="003B1B0E" w:rsidRPr="0047536B">
        <w:rPr>
          <w:noProof/>
          <w:color w:val="000000" w:themeColor="text1"/>
        </w:rPr>
        <w:t xml:space="preserve"> </w:t>
      </w:r>
      <w:r w:rsidR="005306CF" w:rsidRPr="0047536B">
        <w:rPr>
          <w:noProof/>
          <w:color w:val="000000" w:themeColor="text1"/>
        </w:rPr>
        <w:t>tag ratio” method,</w:t>
      </w:r>
      <w:r w:rsidR="005306CF" w:rsidRPr="0047536B">
        <w:rPr>
          <w:color w:val="000000" w:themeColor="text1"/>
        </w:rPr>
        <w:t xml:space="preserve"> </w:t>
      </w:r>
      <w:r w:rsidR="0029167F" w:rsidRPr="0047536B">
        <w:rPr>
          <w:color w:val="000000" w:themeColor="text1"/>
        </w:rPr>
        <w:t>we</w:t>
      </w:r>
      <w:r w:rsidR="00334881" w:rsidRPr="0047536B">
        <w:rPr>
          <w:color w:val="000000" w:themeColor="text1"/>
        </w:rPr>
        <w:t xml:space="preserve"> </w:t>
      </w:r>
      <w:r w:rsidR="00F760EE" w:rsidRPr="0047536B">
        <w:rPr>
          <w:color w:val="000000" w:themeColor="text1"/>
        </w:rPr>
        <w:t>took</w:t>
      </w:r>
      <w:r w:rsidR="00425871" w:rsidRPr="0047536B">
        <w:rPr>
          <w:color w:val="000000" w:themeColor="text1"/>
        </w:rPr>
        <w:t xml:space="preserve"> </w:t>
      </w:r>
      <w:r w:rsidR="002004C0" w:rsidRPr="0047536B">
        <w:rPr>
          <w:color w:val="000000" w:themeColor="text1"/>
        </w:rPr>
        <w:t xml:space="preserve">the </w:t>
      </w:r>
      <w:r w:rsidR="00F760EE" w:rsidRPr="0047536B">
        <w:rPr>
          <w:color w:val="000000" w:themeColor="text1"/>
        </w:rPr>
        <w:t xml:space="preserve">ratio </w:t>
      </w:r>
      <w:r w:rsidR="002004C0" w:rsidRPr="0047536B">
        <w:rPr>
          <w:color w:val="000000" w:themeColor="text1"/>
        </w:rPr>
        <w:t>of animals</w:t>
      </w:r>
      <w:r w:rsidR="003E4ABF" w:rsidRPr="0047536B">
        <w:rPr>
          <w:color w:val="000000" w:themeColor="text1"/>
        </w:rPr>
        <w:t xml:space="preserve"> with functioning radiocollars</w:t>
      </w:r>
      <w:r w:rsidR="002004C0" w:rsidRPr="0047536B">
        <w:rPr>
          <w:color w:val="000000" w:themeColor="text1"/>
        </w:rPr>
        <w:t xml:space="preserve"> killed by </w:t>
      </w:r>
      <w:r w:rsidR="0029167F" w:rsidRPr="0047536B">
        <w:rPr>
          <w:color w:val="000000" w:themeColor="text1"/>
        </w:rPr>
        <w:t xml:space="preserve">COS to those killed by other </w:t>
      </w:r>
      <w:r w:rsidR="00BB6D18" w:rsidRPr="0047536B">
        <w:rPr>
          <w:color w:val="000000" w:themeColor="text1"/>
        </w:rPr>
        <w:t xml:space="preserve">human </w:t>
      </w:r>
      <w:r w:rsidR="0029167F" w:rsidRPr="0047536B">
        <w:rPr>
          <w:color w:val="000000" w:themeColor="text1"/>
        </w:rPr>
        <w:t>sources</w:t>
      </w:r>
      <w:r w:rsidR="00A15A72" w:rsidRPr="0047536B">
        <w:rPr>
          <w:color w:val="000000" w:themeColor="text1"/>
        </w:rPr>
        <w:t xml:space="preserve"> (described in the CI ratio method above)</w:t>
      </w:r>
      <w:r w:rsidR="0029167F" w:rsidRPr="0047536B">
        <w:rPr>
          <w:color w:val="000000" w:themeColor="text1"/>
        </w:rPr>
        <w:t xml:space="preserve"> and compared </w:t>
      </w:r>
      <w:r w:rsidR="00F760EE" w:rsidRPr="0047536B">
        <w:rPr>
          <w:color w:val="000000" w:themeColor="text1"/>
        </w:rPr>
        <w:t>it</w:t>
      </w:r>
      <w:r w:rsidR="0029167F" w:rsidRPr="0047536B">
        <w:rPr>
          <w:color w:val="000000" w:themeColor="text1"/>
        </w:rPr>
        <w:t xml:space="preserve"> to </w:t>
      </w:r>
      <w:r w:rsidR="00225745" w:rsidRPr="0047536B">
        <w:rPr>
          <w:color w:val="000000" w:themeColor="text1"/>
        </w:rPr>
        <w:t>the ratio expected based on returned ear</w:t>
      </w:r>
      <w:r w:rsidR="003B1B0E" w:rsidRPr="0047536B">
        <w:rPr>
          <w:color w:val="000000" w:themeColor="text1"/>
        </w:rPr>
        <w:t xml:space="preserve"> </w:t>
      </w:r>
      <w:r w:rsidR="00225745" w:rsidRPr="0047536B">
        <w:rPr>
          <w:color w:val="000000" w:themeColor="text1"/>
        </w:rPr>
        <w:t>tags</w:t>
      </w:r>
      <w:r w:rsidR="000E2EA5" w:rsidRPr="0047536B">
        <w:rPr>
          <w:color w:val="000000" w:themeColor="text1"/>
        </w:rPr>
        <w:t xml:space="preserve">. </w:t>
      </w:r>
      <w:r w:rsidR="00A13346">
        <w:rPr>
          <w:color w:val="000000" w:themeColor="text1"/>
        </w:rPr>
        <w:t xml:space="preserve">Full details on the CI ratio and ear tag ratio methods, equations, and example calculations can be found in Supplemental Material D. </w:t>
      </w:r>
      <w:r w:rsidR="0068441B" w:rsidRPr="0047536B">
        <w:rPr>
          <w:color w:val="000000" w:themeColor="text1"/>
        </w:rPr>
        <w:t xml:space="preserve">Finally, we </w:t>
      </w:r>
      <w:r w:rsidR="00387673" w:rsidRPr="0047536B">
        <w:rPr>
          <w:color w:val="000000" w:themeColor="text1"/>
        </w:rPr>
        <w:t>integrated</w:t>
      </w:r>
      <w:r w:rsidR="0068441B" w:rsidRPr="0047536B">
        <w:rPr>
          <w:color w:val="000000" w:themeColor="text1"/>
        </w:rPr>
        <w:t xml:space="preserve"> the estimates from all three methods (collar</w:t>
      </w:r>
      <w:r w:rsidR="00387673" w:rsidRPr="0047536B">
        <w:rPr>
          <w:color w:val="000000" w:themeColor="text1"/>
        </w:rPr>
        <w:t xml:space="preserve"> fates</w:t>
      </w:r>
      <w:r w:rsidR="0068441B" w:rsidRPr="0047536B">
        <w:rPr>
          <w:color w:val="000000" w:themeColor="text1"/>
        </w:rPr>
        <w:t>, CI</w:t>
      </w:r>
      <w:r w:rsidR="00387673" w:rsidRPr="0047536B">
        <w:rPr>
          <w:color w:val="000000" w:themeColor="text1"/>
        </w:rPr>
        <w:t xml:space="preserve"> ratio</w:t>
      </w:r>
      <w:r w:rsidR="0068441B" w:rsidRPr="0047536B">
        <w:rPr>
          <w:color w:val="000000" w:themeColor="text1"/>
        </w:rPr>
        <w:t>, and ear</w:t>
      </w:r>
      <w:r w:rsidR="003B1B0E" w:rsidRPr="0047536B">
        <w:rPr>
          <w:color w:val="000000" w:themeColor="text1"/>
        </w:rPr>
        <w:t xml:space="preserve"> </w:t>
      </w:r>
      <w:r w:rsidR="0068441B" w:rsidRPr="0047536B">
        <w:rPr>
          <w:color w:val="000000" w:themeColor="text1"/>
        </w:rPr>
        <w:t>tag</w:t>
      </w:r>
      <w:r w:rsidR="00387673" w:rsidRPr="0047536B">
        <w:rPr>
          <w:color w:val="000000" w:themeColor="text1"/>
        </w:rPr>
        <w:t xml:space="preserve"> ratio</w:t>
      </w:r>
      <w:r w:rsidR="0068441B" w:rsidRPr="0047536B">
        <w:rPr>
          <w:color w:val="000000" w:themeColor="text1"/>
        </w:rPr>
        <w:t xml:space="preserve">) into a single </w:t>
      </w:r>
      <w:r w:rsidR="00387673" w:rsidRPr="0047536B">
        <w:rPr>
          <w:color w:val="000000" w:themeColor="text1"/>
        </w:rPr>
        <w:t>ensemble estimate. To do this</w:t>
      </w:r>
      <w:r w:rsidR="0048769E" w:rsidRPr="0047536B">
        <w:rPr>
          <w:color w:val="000000" w:themeColor="text1"/>
        </w:rPr>
        <w:t>,</w:t>
      </w:r>
      <w:r w:rsidR="00387673" w:rsidRPr="0047536B">
        <w:rPr>
          <w:color w:val="000000" w:themeColor="text1"/>
        </w:rPr>
        <w:t xml:space="preserve"> we compiled the bootstrapped results from all methods, </w:t>
      </w:r>
      <w:r w:rsidR="00387673" w:rsidRPr="0047536B">
        <w:rPr>
          <w:color w:val="000000" w:themeColor="text1"/>
        </w:rPr>
        <w:lastRenderedPageBreak/>
        <w:t>calculated a mean result for each bootstrap iteration across methods, and report</w:t>
      </w:r>
      <w:r w:rsidR="0048769E" w:rsidRPr="0047536B">
        <w:rPr>
          <w:color w:val="000000" w:themeColor="text1"/>
        </w:rPr>
        <w:t>ed</w:t>
      </w:r>
      <w:r w:rsidR="00387673" w:rsidRPr="0047536B">
        <w:rPr>
          <w:color w:val="000000" w:themeColor="text1"/>
        </w:rPr>
        <w:t xml:space="preserve"> this ensemble estimate along with its error.</w:t>
      </w:r>
      <w:r w:rsidR="00145128">
        <w:rPr>
          <w:color w:val="000000" w:themeColor="text1"/>
        </w:rPr>
        <w:t xml:space="preserve"> </w:t>
      </w:r>
    </w:p>
    <w:p w14:paraId="2D7558C4" w14:textId="77777777" w:rsidR="00735B39" w:rsidRPr="0047536B" w:rsidRDefault="00735B39" w:rsidP="00735B39">
      <w:pPr>
        <w:spacing w:line="480" w:lineRule="auto"/>
        <w:ind w:firstLine="720"/>
        <w:rPr>
          <w:color w:val="000000" w:themeColor="text1"/>
        </w:rPr>
      </w:pPr>
    </w:p>
    <w:p w14:paraId="24D36F11" w14:textId="0B966B05" w:rsidR="006D7426" w:rsidRPr="0047536B" w:rsidRDefault="00E75E70" w:rsidP="007E5176">
      <w:pPr>
        <w:spacing w:line="480" w:lineRule="auto"/>
        <w:rPr>
          <w:b/>
          <w:bCs/>
          <w:color w:val="000000" w:themeColor="text1"/>
        </w:rPr>
      </w:pPr>
      <w:r w:rsidRPr="0047536B">
        <w:rPr>
          <w:b/>
          <w:bCs/>
          <w:color w:val="000000" w:themeColor="text1"/>
        </w:rPr>
        <w:t>RESULTS</w:t>
      </w:r>
    </w:p>
    <w:p w14:paraId="7C1A5386" w14:textId="271F5994" w:rsidR="009304AE" w:rsidRPr="0047536B" w:rsidRDefault="009304AE" w:rsidP="009304AE">
      <w:pPr>
        <w:spacing w:line="480" w:lineRule="auto"/>
        <w:rPr>
          <w:b/>
          <w:bCs/>
          <w:color w:val="000000" w:themeColor="text1"/>
        </w:rPr>
      </w:pPr>
      <w:r w:rsidRPr="0047536B">
        <w:rPr>
          <w:b/>
          <w:bCs/>
          <w:color w:val="000000" w:themeColor="text1"/>
        </w:rPr>
        <w:t xml:space="preserve">Capture, </w:t>
      </w:r>
      <w:r w:rsidR="00B05CB3" w:rsidRPr="0047536B">
        <w:rPr>
          <w:b/>
          <w:bCs/>
          <w:color w:val="000000" w:themeColor="text1"/>
        </w:rPr>
        <w:t>handling,</w:t>
      </w:r>
      <w:r w:rsidRPr="0047536B">
        <w:rPr>
          <w:b/>
          <w:bCs/>
          <w:color w:val="000000" w:themeColor="text1"/>
        </w:rPr>
        <w:t xml:space="preserve"> and collaring</w:t>
      </w:r>
    </w:p>
    <w:p w14:paraId="06532B98" w14:textId="15013EE6" w:rsidR="00CF06AC" w:rsidRPr="0047536B" w:rsidRDefault="00CF06AC" w:rsidP="009304AE">
      <w:pPr>
        <w:spacing w:line="480" w:lineRule="auto"/>
        <w:rPr>
          <w:color w:val="000000" w:themeColor="text1"/>
        </w:rPr>
      </w:pPr>
      <w:r w:rsidRPr="0047536B">
        <w:rPr>
          <w:color w:val="000000" w:themeColor="text1"/>
        </w:rPr>
        <w:t>Between 2016 and 202</w:t>
      </w:r>
      <w:r w:rsidR="0008149D" w:rsidRPr="0047536B">
        <w:rPr>
          <w:color w:val="000000" w:themeColor="text1"/>
        </w:rPr>
        <w:t>2</w:t>
      </w:r>
      <w:r w:rsidRPr="0047536B">
        <w:rPr>
          <w:color w:val="000000" w:themeColor="text1"/>
        </w:rPr>
        <w:t xml:space="preserve"> we </w:t>
      </w:r>
      <w:r w:rsidR="00D81762" w:rsidRPr="0047536B">
        <w:rPr>
          <w:color w:val="000000" w:themeColor="text1"/>
        </w:rPr>
        <w:t xml:space="preserve">radiocollared </w:t>
      </w:r>
      <w:r w:rsidR="0008149D" w:rsidRPr="0047536B">
        <w:rPr>
          <w:color w:val="000000" w:themeColor="text1"/>
        </w:rPr>
        <w:t>70</w:t>
      </w:r>
      <w:r w:rsidR="00D81762" w:rsidRPr="0047536B">
        <w:rPr>
          <w:color w:val="000000" w:themeColor="text1"/>
        </w:rPr>
        <w:t xml:space="preserve"> individuals </w:t>
      </w:r>
      <w:r w:rsidR="002748E0" w:rsidRPr="0047536B">
        <w:rPr>
          <w:color w:val="000000" w:themeColor="text1"/>
        </w:rPr>
        <w:t>(1</w:t>
      </w:r>
      <w:r w:rsidR="0008149D" w:rsidRPr="0047536B">
        <w:rPr>
          <w:color w:val="000000" w:themeColor="text1"/>
        </w:rPr>
        <w:t>10</w:t>
      </w:r>
      <w:r w:rsidR="002748E0" w:rsidRPr="0047536B">
        <w:rPr>
          <w:color w:val="000000" w:themeColor="text1"/>
        </w:rPr>
        <w:t xml:space="preserve"> capture events) </w:t>
      </w:r>
      <w:r w:rsidR="001B2E73" w:rsidRPr="0047536B">
        <w:rPr>
          <w:color w:val="000000" w:themeColor="text1"/>
        </w:rPr>
        <w:t>and 6 bears were marked but not radiocollared.</w:t>
      </w:r>
      <w:r w:rsidR="00CE18C2" w:rsidRPr="0047536B">
        <w:rPr>
          <w:color w:val="000000" w:themeColor="text1"/>
        </w:rPr>
        <w:t xml:space="preserve"> Researchers were responsible for </w:t>
      </w:r>
      <w:r w:rsidR="00D81762" w:rsidRPr="0047536B">
        <w:rPr>
          <w:color w:val="000000" w:themeColor="text1"/>
        </w:rPr>
        <w:t>~</w:t>
      </w:r>
      <w:r w:rsidR="0008149D" w:rsidRPr="0047536B">
        <w:rPr>
          <w:color w:val="000000" w:themeColor="text1"/>
        </w:rPr>
        <w:t>92</w:t>
      </w:r>
      <w:r w:rsidR="00D81762" w:rsidRPr="0047536B">
        <w:rPr>
          <w:color w:val="000000" w:themeColor="text1"/>
        </w:rPr>
        <w:t>%</w:t>
      </w:r>
      <w:r w:rsidR="00CE18C2" w:rsidRPr="0047536B">
        <w:rPr>
          <w:color w:val="000000" w:themeColor="text1"/>
        </w:rPr>
        <w:t xml:space="preserve"> of the captures </w:t>
      </w:r>
      <w:r w:rsidR="005A5881" w:rsidRPr="0047536B">
        <w:rPr>
          <w:color w:val="000000" w:themeColor="text1"/>
        </w:rPr>
        <w:t>while</w:t>
      </w:r>
      <w:r w:rsidR="00CE18C2" w:rsidRPr="0047536B">
        <w:rPr>
          <w:color w:val="000000" w:themeColor="text1"/>
        </w:rPr>
        <w:t xml:space="preserve"> the remaining </w:t>
      </w:r>
      <w:r w:rsidR="00D81762" w:rsidRPr="0047536B">
        <w:rPr>
          <w:color w:val="000000" w:themeColor="text1"/>
        </w:rPr>
        <w:t>~</w:t>
      </w:r>
      <w:r w:rsidR="0008149D" w:rsidRPr="0047536B">
        <w:rPr>
          <w:color w:val="000000" w:themeColor="text1"/>
        </w:rPr>
        <w:t>8</w:t>
      </w:r>
      <w:r w:rsidR="00D81762" w:rsidRPr="0047536B">
        <w:rPr>
          <w:color w:val="000000" w:themeColor="text1"/>
        </w:rPr>
        <w:t>%</w:t>
      </w:r>
      <w:r w:rsidR="00CE18C2" w:rsidRPr="0047536B">
        <w:rPr>
          <w:color w:val="000000" w:themeColor="text1"/>
        </w:rPr>
        <w:t xml:space="preserve"> were caught by Conservation Officers.</w:t>
      </w:r>
      <w:r w:rsidR="00B9076D" w:rsidRPr="0047536B">
        <w:rPr>
          <w:color w:val="000000" w:themeColor="text1"/>
        </w:rPr>
        <w:t xml:space="preserve"> </w:t>
      </w:r>
      <w:r w:rsidR="00B30142" w:rsidRPr="0047536B">
        <w:rPr>
          <w:color w:val="000000" w:themeColor="text1"/>
        </w:rPr>
        <w:t>Bears were captured in culvert traps (n=12), free-range darting from the ground (n=6), free-range</w:t>
      </w:r>
      <w:r w:rsidR="00EA1226" w:rsidRPr="0047536B">
        <w:rPr>
          <w:color w:val="000000" w:themeColor="text1"/>
        </w:rPr>
        <w:t xml:space="preserve"> darting</w:t>
      </w:r>
      <w:r w:rsidR="00B30142" w:rsidRPr="0047536B">
        <w:rPr>
          <w:color w:val="000000" w:themeColor="text1"/>
        </w:rPr>
        <w:t xml:space="preserve"> from a helicopter (n=15), and in leg restraints (n=7</w:t>
      </w:r>
      <w:r w:rsidR="0008149D" w:rsidRPr="0047536B">
        <w:rPr>
          <w:color w:val="000000" w:themeColor="text1"/>
        </w:rPr>
        <w:t>7</w:t>
      </w:r>
      <w:r w:rsidR="00B30142" w:rsidRPr="0047536B">
        <w:rPr>
          <w:color w:val="000000" w:themeColor="text1"/>
        </w:rPr>
        <w:t xml:space="preserve">). </w:t>
      </w:r>
      <w:r w:rsidR="00E02888" w:rsidRPr="0047536B">
        <w:rPr>
          <w:color w:val="000000" w:themeColor="text1"/>
        </w:rPr>
        <w:t>The collared animals were captured mostly as adults (</w:t>
      </w:r>
      <w:r w:rsidR="0094387A" w:rsidRPr="0047536B">
        <w:rPr>
          <w:color w:val="000000" w:themeColor="text1"/>
        </w:rPr>
        <w:t xml:space="preserve">&gt;6 years old: </w:t>
      </w:r>
      <w:r w:rsidR="00E02888" w:rsidRPr="0047536B">
        <w:rPr>
          <w:color w:val="000000" w:themeColor="text1"/>
        </w:rPr>
        <w:t>n=</w:t>
      </w:r>
      <w:r w:rsidR="001E2506" w:rsidRPr="0047536B">
        <w:rPr>
          <w:color w:val="000000" w:themeColor="text1"/>
        </w:rPr>
        <w:t>2</w:t>
      </w:r>
      <w:r w:rsidR="0096406A" w:rsidRPr="0047536B">
        <w:rPr>
          <w:color w:val="000000" w:themeColor="text1"/>
        </w:rPr>
        <w:t>7</w:t>
      </w:r>
      <w:r w:rsidR="00735B39" w:rsidRPr="0047536B">
        <w:rPr>
          <w:color w:val="000000" w:themeColor="text1"/>
        </w:rPr>
        <w:t xml:space="preserve"> males</w:t>
      </w:r>
      <w:r w:rsidR="00E02888" w:rsidRPr="0047536B">
        <w:rPr>
          <w:color w:val="000000" w:themeColor="text1"/>
        </w:rPr>
        <w:t>; n=</w:t>
      </w:r>
      <w:r w:rsidR="0096406A" w:rsidRPr="0047536B">
        <w:rPr>
          <w:color w:val="000000" w:themeColor="text1"/>
        </w:rPr>
        <w:t>30</w:t>
      </w:r>
      <w:r w:rsidR="00735B39" w:rsidRPr="0047536B">
        <w:rPr>
          <w:color w:val="000000" w:themeColor="text1"/>
        </w:rPr>
        <w:t xml:space="preserve"> females</w:t>
      </w:r>
      <w:r w:rsidR="00E02888" w:rsidRPr="0047536B">
        <w:rPr>
          <w:color w:val="000000" w:themeColor="text1"/>
        </w:rPr>
        <w:t>)</w:t>
      </w:r>
      <w:r w:rsidR="004B4801" w:rsidRPr="0047536B">
        <w:rPr>
          <w:color w:val="000000" w:themeColor="text1"/>
        </w:rPr>
        <w:t xml:space="preserve"> and</w:t>
      </w:r>
      <w:r w:rsidR="0094387A" w:rsidRPr="0047536B">
        <w:rPr>
          <w:color w:val="000000" w:themeColor="text1"/>
        </w:rPr>
        <w:t xml:space="preserve"> subadults (</w:t>
      </w:r>
      <w:r w:rsidR="00D62740" w:rsidRPr="0047536B">
        <w:rPr>
          <w:color w:val="000000" w:themeColor="text1"/>
        </w:rPr>
        <w:t>2</w:t>
      </w:r>
      <w:r w:rsidR="0094387A" w:rsidRPr="0047536B">
        <w:rPr>
          <w:color w:val="000000" w:themeColor="text1"/>
        </w:rPr>
        <w:t>-6 years old: n=</w:t>
      </w:r>
      <w:r w:rsidR="0096406A" w:rsidRPr="0047536B">
        <w:rPr>
          <w:color w:val="000000" w:themeColor="text1"/>
        </w:rPr>
        <w:t>21</w:t>
      </w:r>
      <w:r w:rsidR="001E2506" w:rsidRPr="0047536B">
        <w:rPr>
          <w:color w:val="000000" w:themeColor="text1"/>
        </w:rPr>
        <w:t xml:space="preserve"> </w:t>
      </w:r>
      <w:r w:rsidR="00735B39" w:rsidRPr="0047536B">
        <w:rPr>
          <w:color w:val="000000" w:themeColor="text1"/>
        </w:rPr>
        <w:t>males</w:t>
      </w:r>
      <w:r w:rsidR="0094387A" w:rsidRPr="0047536B">
        <w:rPr>
          <w:color w:val="000000" w:themeColor="text1"/>
        </w:rPr>
        <w:t>; n=</w:t>
      </w:r>
      <w:r w:rsidR="001E2506" w:rsidRPr="0047536B">
        <w:rPr>
          <w:color w:val="000000" w:themeColor="text1"/>
        </w:rPr>
        <w:t>2</w:t>
      </w:r>
      <w:r w:rsidR="00BC2E46" w:rsidRPr="0047536B">
        <w:rPr>
          <w:color w:val="000000" w:themeColor="text1"/>
        </w:rPr>
        <w:t>3</w:t>
      </w:r>
      <w:r w:rsidR="00735B39" w:rsidRPr="0047536B">
        <w:rPr>
          <w:color w:val="000000" w:themeColor="text1"/>
        </w:rPr>
        <w:t xml:space="preserve"> females</w:t>
      </w:r>
      <w:r w:rsidR="0094387A" w:rsidRPr="0047536B">
        <w:rPr>
          <w:color w:val="000000" w:themeColor="text1"/>
        </w:rPr>
        <w:t>)</w:t>
      </w:r>
      <w:r w:rsidR="0072374E" w:rsidRPr="0047536B">
        <w:rPr>
          <w:color w:val="000000" w:themeColor="text1"/>
        </w:rPr>
        <w:t>, and one male was collared at 1.5 years old</w:t>
      </w:r>
      <w:r w:rsidR="00E1265C" w:rsidRPr="0047536B">
        <w:rPr>
          <w:color w:val="000000" w:themeColor="text1"/>
        </w:rPr>
        <w:t xml:space="preserve">. </w:t>
      </w:r>
      <w:r w:rsidR="004514D9" w:rsidRPr="0047536B">
        <w:rPr>
          <w:color w:val="000000" w:themeColor="text1"/>
        </w:rPr>
        <w:t xml:space="preserve">Capture effort was </w:t>
      </w:r>
      <w:r w:rsidR="00367E3E" w:rsidRPr="0047536B">
        <w:rPr>
          <w:color w:val="000000" w:themeColor="text1"/>
        </w:rPr>
        <w:t xml:space="preserve">concentrated </w:t>
      </w:r>
      <w:r w:rsidR="0099657A" w:rsidRPr="0047536B">
        <w:rPr>
          <w:color w:val="000000" w:themeColor="text1"/>
        </w:rPr>
        <w:t>in seasonal habitats</w:t>
      </w:r>
      <w:r w:rsidR="004514D9" w:rsidRPr="0047536B">
        <w:rPr>
          <w:color w:val="000000" w:themeColor="text1"/>
        </w:rPr>
        <w:t>, which was generally in the valley bottom of the Elk Valley in the fall. Once collared, bears ranged well beyond the valley bottom</w:t>
      </w:r>
      <w:r w:rsidR="0096406A" w:rsidRPr="0047536B">
        <w:rPr>
          <w:color w:val="000000" w:themeColor="text1"/>
        </w:rPr>
        <w:t xml:space="preserve"> into adjacent valleys and inter-provincially</w:t>
      </w:r>
      <w:r w:rsidR="004514D9" w:rsidRPr="0047536B">
        <w:rPr>
          <w:color w:val="000000" w:themeColor="text1"/>
        </w:rPr>
        <w:t xml:space="preserve"> (</w:t>
      </w:r>
      <w:r w:rsidR="004514D9" w:rsidRPr="0047536B">
        <w:rPr>
          <w:color w:val="000000" w:themeColor="text1"/>
        </w:rPr>
        <w:fldChar w:fldCharType="begin"/>
      </w:r>
      <w:r w:rsidR="004514D9" w:rsidRPr="0047536B">
        <w:rPr>
          <w:color w:val="000000" w:themeColor="text1"/>
        </w:rPr>
        <w:instrText xml:space="preserve"> REF _Ref100742102 \h </w:instrText>
      </w:r>
      <w:r w:rsidR="0047536B">
        <w:rPr>
          <w:color w:val="000000" w:themeColor="text1"/>
        </w:rPr>
        <w:instrText xml:space="preserve"> \* MERGEFORMAT </w:instrText>
      </w:r>
      <w:r w:rsidR="004514D9" w:rsidRPr="0047536B">
        <w:rPr>
          <w:color w:val="000000" w:themeColor="text1"/>
        </w:rPr>
      </w:r>
      <w:r w:rsidR="004514D9" w:rsidRPr="0047536B">
        <w:rPr>
          <w:color w:val="000000" w:themeColor="text1"/>
        </w:rPr>
        <w:fldChar w:fldCharType="separate"/>
      </w:r>
      <w:r w:rsidR="004514D9" w:rsidRPr="0047536B">
        <w:rPr>
          <w:color w:val="000000" w:themeColor="text1"/>
        </w:rPr>
        <w:t xml:space="preserve">Figure </w:t>
      </w:r>
      <w:r w:rsidR="004514D9" w:rsidRPr="0047536B">
        <w:rPr>
          <w:noProof/>
          <w:color w:val="000000" w:themeColor="text1"/>
        </w:rPr>
        <w:t>2</w:t>
      </w:r>
      <w:r w:rsidR="004514D9" w:rsidRPr="0047536B">
        <w:rPr>
          <w:color w:val="000000" w:themeColor="text1"/>
        </w:rPr>
        <w:fldChar w:fldCharType="end"/>
      </w:r>
      <w:r w:rsidR="004514D9" w:rsidRPr="0047536B">
        <w:rPr>
          <w:color w:val="000000" w:themeColor="text1"/>
        </w:rPr>
        <w:t>).</w:t>
      </w:r>
    </w:p>
    <w:p w14:paraId="5B43B1B9" w14:textId="286EB944" w:rsidR="00C1323B" w:rsidRPr="0047536B" w:rsidRDefault="00580636" w:rsidP="009304AE">
      <w:pPr>
        <w:spacing w:line="480" w:lineRule="auto"/>
        <w:rPr>
          <w:color w:val="000000" w:themeColor="text1"/>
        </w:rPr>
      </w:pPr>
      <w:r w:rsidRPr="0047536B">
        <w:rPr>
          <w:color w:val="000000" w:themeColor="text1"/>
        </w:rPr>
        <w:tab/>
        <w:t>Males were consistently heavier than females, and this difference increased as they aged</w:t>
      </w:r>
      <w:r w:rsidR="001C0FF1" w:rsidRPr="0047536B">
        <w:rPr>
          <w:color w:val="000000" w:themeColor="text1"/>
        </w:rPr>
        <w:t xml:space="preserve"> (</w:t>
      </w:r>
      <w:r w:rsidR="001C0FF1" w:rsidRPr="0047536B">
        <w:rPr>
          <w:color w:val="000000" w:themeColor="text1"/>
        </w:rPr>
        <w:fldChar w:fldCharType="begin"/>
      </w:r>
      <w:r w:rsidR="001C0FF1" w:rsidRPr="0047536B">
        <w:rPr>
          <w:color w:val="000000" w:themeColor="text1"/>
        </w:rPr>
        <w:instrText xml:space="preserve"> REF _Ref100742102 \h </w:instrText>
      </w:r>
      <w:r w:rsidR="0047536B">
        <w:rPr>
          <w:color w:val="000000" w:themeColor="text1"/>
        </w:rPr>
        <w:instrText xml:space="preserve"> \* MERGEFORMAT </w:instrText>
      </w:r>
      <w:r w:rsidR="001C0FF1" w:rsidRPr="0047536B">
        <w:rPr>
          <w:color w:val="000000" w:themeColor="text1"/>
        </w:rPr>
      </w:r>
      <w:r w:rsidR="001C0FF1" w:rsidRPr="0047536B">
        <w:rPr>
          <w:color w:val="000000" w:themeColor="text1"/>
        </w:rPr>
        <w:fldChar w:fldCharType="separate"/>
      </w:r>
      <w:r w:rsidR="001C0FF1" w:rsidRPr="0047536B">
        <w:rPr>
          <w:color w:val="000000" w:themeColor="text1"/>
        </w:rPr>
        <w:t xml:space="preserve">Figure </w:t>
      </w:r>
      <w:r w:rsidR="001C0FF1" w:rsidRPr="0047536B">
        <w:rPr>
          <w:noProof/>
          <w:color w:val="000000" w:themeColor="text1"/>
        </w:rPr>
        <w:t>2</w:t>
      </w:r>
      <w:r w:rsidR="001C0FF1" w:rsidRPr="0047536B">
        <w:rPr>
          <w:color w:val="000000" w:themeColor="text1"/>
        </w:rPr>
        <w:fldChar w:fldCharType="end"/>
      </w:r>
      <w:r w:rsidR="001C0FF1" w:rsidRPr="0047536B">
        <w:rPr>
          <w:color w:val="000000" w:themeColor="text1"/>
        </w:rPr>
        <w:t>)</w:t>
      </w:r>
      <w:r w:rsidRPr="0047536B">
        <w:rPr>
          <w:color w:val="000000" w:themeColor="text1"/>
        </w:rPr>
        <w:t xml:space="preserve">. The average age </w:t>
      </w:r>
      <w:r w:rsidR="00AE452E" w:rsidRPr="0047536B">
        <w:rPr>
          <w:color w:val="000000" w:themeColor="text1"/>
        </w:rPr>
        <w:t>of</w:t>
      </w:r>
      <w:r w:rsidRPr="0047536B">
        <w:rPr>
          <w:color w:val="000000" w:themeColor="text1"/>
        </w:rPr>
        <w:t xml:space="preserve"> captured adults was 12 for males and 11 for females</w:t>
      </w:r>
      <w:r w:rsidR="00A72820" w:rsidRPr="0047536B">
        <w:rPr>
          <w:color w:val="000000" w:themeColor="text1"/>
        </w:rPr>
        <w:t>,</w:t>
      </w:r>
      <w:r w:rsidRPr="0047536B">
        <w:rPr>
          <w:color w:val="000000" w:themeColor="text1"/>
        </w:rPr>
        <w:t xml:space="preserve"> while the oldest male was 27 and the oldest female was </w:t>
      </w:r>
      <w:r w:rsidR="00C97EAB" w:rsidRPr="0047536B">
        <w:rPr>
          <w:color w:val="000000" w:themeColor="text1"/>
        </w:rPr>
        <w:t>estimate</w:t>
      </w:r>
      <w:r w:rsidR="00746310" w:rsidRPr="0047536B">
        <w:rPr>
          <w:color w:val="000000" w:themeColor="text1"/>
        </w:rPr>
        <w:t>d</w:t>
      </w:r>
      <w:r w:rsidR="00C97EAB" w:rsidRPr="0047536B">
        <w:rPr>
          <w:color w:val="000000" w:themeColor="text1"/>
        </w:rPr>
        <w:t xml:space="preserve"> at approximately </w:t>
      </w:r>
      <w:r w:rsidRPr="0047536B">
        <w:rPr>
          <w:color w:val="000000" w:themeColor="text1"/>
        </w:rPr>
        <w:t>20</w:t>
      </w:r>
      <w:r w:rsidR="001C0FF1" w:rsidRPr="0047536B">
        <w:rPr>
          <w:color w:val="000000" w:themeColor="text1"/>
        </w:rPr>
        <w:t xml:space="preserve"> </w:t>
      </w:r>
      <w:r w:rsidR="00C97EAB" w:rsidRPr="0047536B">
        <w:rPr>
          <w:color w:val="000000" w:themeColor="text1"/>
        </w:rPr>
        <w:t>years old based on tooth wear</w:t>
      </w:r>
      <w:r w:rsidR="002756BD" w:rsidRPr="0047536B">
        <w:rPr>
          <w:color w:val="000000" w:themeColor="text1"/>
        </w:rPr>
        <w:t xml:space="preserve"> (</w:t>
      </w:r>
      <w:r w:rsidR="008429DD" w:rsidRPr="0047536B">
        <w:rPr>
          <w:color w:val="000000" w:themeColor="text1"/>
        </w:rPr>
        <w:t>Table S1</w:t>
      </w:r>
      <w:r w:rsidR="0002368A" w:rsidRPr="0047536B">
        <w:rPr>
          <w:color w:val="000000" w:themeColor="text1"/>
        </w:rPr>
        <w:t>, available in Supporting Information</w:t>
      </w:r>
      <w:r w:rsidR="008429DD" w:rsidRPr="0047536B">
        <w:rPr>
          <w:color w:val="000000" w:themeColor="text1"/>
        </w:rPr>
        <w:t xml:space="preserve">). </w:t>
      </w:r>
      <w:r w:rsidR="0018684E" w:rsidRPr="0047536B">
        <w:rPr>
          <w:color w:val="000000" w:themeColor="text1"/>
        </w:rPr>
        <w:t xml:space="preserve">Fat levels were similar across age classes and sexes but differed through the year with increasing fat levels in the fall. </w:t>
      </w:r>
      <w:r w:rsidR="00453629" w:rsidRPr="0047536B">
        <w:rPr>
          <w:color w:val="000000" w:themeColor="text1"/>
        </w:rPr>
        <w:t>As a percentage of body weight, t</w:t>
      </w:r>
      <w:r w:rsidR="0018684E" w:rsidRPr="0047536B">
        <w:rPr>
          <w:color w:val="000000" w:themeColor="text1"/>
        </w:rPr>
        <w:t xml:space="preserve">he maximum fat level recorded was 38.6% for </w:t>
      </w:r>
      <w:r w:rsidR="003723C1" w:rsidRPr="0047536B">
        <w:rPr>
          <w:color w:val="000000" w:themeColor="text1"/>
        </w:rPr>
        <w:t xml:space="preserve">a </w:t>
      </w:r>
      <w:r w:rsidR="0018684E" w:rsidRPr="0047536B">
        <w:rPr>
          <w:color w:val="000000" w:themeColor="text1"/>
        </w:rPr>
        <w:t xml:space="preserve">female and 39.2% for </w:t>
      </w:r>
      <w:r w:rsidR="003723C1" w:rsidRPr="0047536B">
        <w:rPr>
          <w:color w:val="000000" w:themeColor="text1"/>
        </w:rPr>
        <w:t xml:space="preserve">a </w:t>
      </w:r>
      <w:r w:rsidR="0018684E" w:rsidRPr="0047536B">
        <w:rPr>
          <w:color w:val="000000" w:themeColor="text1"/>
        </w:rPr>
        <w:t>male.</w:t>
      </w:r>
      <w:r w:rsidR="00E63252" w:rsidRPr="0047536B">
        <w:rPr>
          <w:color w:val="000000" w:themeColor="text1"/>
        </w:rPr>
        <w:t xml:space="preserve"> </w:t>
      </w:r>
      <w:r w:rsidR="0099657A" w:rsidRPr="0047536B">
        <w:rPr>
          <w:color w:val="000000" w:themeColor="text1"/>
        </w:rPr>
        <w:t>Bears captured due to conflicts with people were in good body condition and</w:t>
      </w:r>
      <w:r w:rsidR="00E63252" w:rsidRPr="0047536B">
        <w:rPr>
          <w:color w:val="000000" w:themeColor="text1"/>
        </w:rPr>
        <w:t xml:space="preserve"> appeared</w:t>
      </w:r>
      <w:r w:rsidR="00EA1226" w:rsidRPr="0047536B">
        <w:rPr>
          <w:color w:val="000000" w:themeColor="text1"/>
        </w:rPr>
        <w:t xml:space="preserve"> to be</w:t>
      </w:r>
      <w:r w:rsidR="00E63252" w:rsidRPr="0047536B">
        <w:rPr>
          <w:color w:val="000000" w:themeColor="text1"/>
        </w:rPr>
        <w:t xml:space="preserve"> as fat</w:t>
      </w:r>
      <w:r w:rsidR="00B85829" w:rsidRPr="0047536B">
        <w:rPr>
          <w:color w:val="000000" w:themeColor="text1"/>
        </w:rPr>
        <w:t xml:space="preserve"> as</w:t>
      </w:r>
      <w:r w:rsidR="004514D9" w:rsidRPr="0047536B">
        <w:rPr>
          <w:color w:val="000000" w:themeColor="text1"/>
        </w:rPr>
        <w:t>, or fatter</w:t>
      </w:r>
      <w:r w:rsidR="00B85829" w:rsidRPr="0047536B">
        <w:rPr>
          <w:color w:val="000000" w:themeColor="text1"/>
        </w:rPr>
        <w:t xml:space="preserve"> than</w:t>
      </w:r>
      <w:r w:rsidR="00B64464" w:rsidRPr="0047536B">
        <w:rPr>
          <w:color w:val="000000" w:themeColor="text1"/>
        </w:rPr>
        <w:t xml:space="preserve">, bears </w:t>
      </w:r>
      <w:r w:rsidR="00E63252" w:rsidRPr="0047536B">
        <w:rPr>
          <w:color w:val="000000" w:themeColor="text1"/>
        </w:rPr>
        <w:t xml:space="preserve">captured </w:t>
      </w:r>
      <w:r w:rsidR="00B64464" w:rsidRPr="0047536B">
        <w:rPr>
          <w:color w:val="000000" w:themeColor="text1"/>
        </w:rPr>
        <w:t xml:space="preserve">for research purposes </w:t>
      </w:r>
      <w:r w:rsidR="004514D9" w:rsidRPr="0047536B">
        <w:rPr>
          <w:color w:val="000000" w:themeColor="text1"/>
        </w:rPr>
        <w:t>(</w:t>
      </w:r>
      <w:r w:rsidR="004514D9" w:rsidRPr="0047536B">
        <w:rPr>
          <w:color w:val="000000" w:themeColor="text1"/>
        </w:rPr>
        <w:fldChar w:fldCharType="begin"/>
      </w:r>
      <w:r w:rsidR="004514D9" w:rsidRPr="0047536B">
        <w:rPr>
          <w:color w:val="000000" w:themeColor="text1"/>
        </w:rPr>
        <w:instrText xml:space="preserve"> REF _Ref100742102 \h </w:instrText>
      </w:r>
      <w:r w:rsidR="0047536B">
        <w:rPr>
          <w:color w:val="000000" w:themeColor="text1"/>
        </w:rPr>
        <w:instrText xml:space="preserve"> \* MERGEFORMAT </w:instrText>
      </w:r>
      <w:r w:rsidR="004514D9" w:rsidRPr="0047536B">
        <w:rPr>
          <w:color w:val="000000" w:themeColor="text1"/>
        </w:rPr>
      </w:r>
      <w:r w:rsidR="004514D9" w:rsidRPr="0047536B">
        <w:rPr>
          <w:color w:val="000000" w:themeColor="text1"/>
        </w:rPr>
        <w:fldChar w:fldCharType="separate"/>
      </w:r>
      <w:r w:rsidR="004514D9" w:rsidRPr="0047536B">
        <w:rPr>
          <w:color w:val="000000" w:themeColor="text1"/>
        </w:rPr>
        <w:t xml:space="preserve">Figure </w:t>
      </w:r>
      <w:r w:rsidR="004514D9" w:rsidRPr="0047536B">
        <w:rPr>
          <w:noProof/>
          <w:color w:val="000000" w:themeColor="text1"/>
        </w:rPr>
        <w:t>2</w:t>
      </w:r>
      <w:r w:rsidR="004514D9" w:rsidRPr="0047536B">
        <w:rPr>
          <w:color w:val="000000" w:themeColor="text1"/>
        </w:rPr>
        <w:fldChar w:fldCharType="end"/>
      </w:r>
      <w:r w:rsidR="004514D9" w:rsidRPr="0047536B">
        <w:rPr>
          <w:color w:val="000000" w:themeColor="text1"/>
        </w:rPr>
        <w:t>).</w:t>
      </w:r>
      <w:r w:rsidR="0099657A" w:rsidRPr="0047536B">
        <w:rPr>
          <w:color w:val="000000" w:themeColor="text1"/>
        </w:rPr>
        <w:t xml:space="preserve"> Bears killed due to conflicts with people had an average of 2.4 cm </w:t>
      </w:r>
      <w:r w:rsidR="006C6F45" w:rsidRPr="0047536B">
        <w:rPr>
          <w:color w:val="000000" w:themeColor="text1"/>
        </w:rPr>
        <w:t xml:space="preserve">(n=8, range=1-4 cm) </w:t>
      </w:r>
      <w:r w:rsidR="0099657A" w:rsidRPr="0047536B">
        <w:rPr>
          <w:color w:val="000000" w:themeColor="text1"/>
        </w:rPr>
        <w:t>of rump fat</w:t>
      </w:r>
      <w:r w:rsidR="00453629" w:rsidRPr="0047536B">
        <w:rPr>
          <w:color w:val="000000" w:themeColor="text1"/>
        </w:rPr>
        <w:t>,</w:t>
      </w:r>
      <w:r w:rsidR="0099657A" w:rsidRPr="0047536B">
        <w:rPr>
          <w:color w:val="000000" w:themeColor="text1"/>
        </w:rPr>
        <w:t xml:space="preserve"> </w:t>
      </w:r>
      <w:r w:rsidR="0099657A" w:rsidRPr="0047536B">
        <w:rPr>
          <w:color w:val="000000" w:themeColor="text1"/>
        </w:rPr>
        <w:lastRenderedPageBreak/>
        <w:t xml:space="preserve">and those killed in road/rail collisions had 4.2 cm </w:t>
      </w:r>
      <w:r w:rsidR="006C6F45" w:rsidRPr="0047536B">
        <w:rPr>
          <w:color w:val="000000" w:themeColor="text1"/>
        </w:rPr>
        <w:t xml:space="preserve">(n=3, range=3.5-5 cm) </w:t>
      </w:r>
      <w:r w:rsidR="0099657A" w:rsidRPr="0047536B">
        <w:rPr>
          <w:color w:val="000000" w:themeColor="text1"/>
        </w:rPr>
        <w:t>of rump fat</w:t>
      </w:r>
      <w:r w:rsidR="00B64464" w:rsidRPr="0047536B">
        <w:rPr>
          <w:color w:val="000000" w:themeColor="text1"/>
        </w:rPr>
        <w:t>,</w:t>
      </w:r>
      <w:r w:rsidR="0099657A" w:rsidRPr="0047536B">
        <w:rPr>
          <w:color w:val="000000" w:themeColor="text1"/>
        </w:rPr>
        <w:t xml:space="preserve"> indicating generally healthy animals in both cases.</w:t>
      </w:r>
    </w:p>
    <w:p w14:paraId="6ECE8EF8" w14:textId="5AFDE672" w:rsidR="00E1265C" w:rsidRPr="0047536B" w:rsidRDefault="00C1323B" w:rsidP="009304AE">
      <w:pPr>
        <w:spacing w:line="480" w:lineRule="auto"/>
        <w:rPr>
          <w:color w:val="000000" w:themeColor="text1"/>
        </w:rPr>
      </w:pPr>
      <w:r w:rsidRPr="0047536B">
        <w:rPr>
          <w:color w:val="000000" w:themeColor="text1"/>
        </w:rPr>
        <w:tab/>
      </w:r>
    </w:p>
    <w:p w14:paraId="0E3B52E8" w14:textId="1A532EF4" w:rsidR="009304AE" w:rsidRPr="0047536B" w:rsidRDefault="009304AE" w:rsidP="009304AE">
      <w:pPr>
        <w:spacing w:line="480" w:lineRule="auto"/>
        <w:rPr>
          <w:b/>
          <w:bCs/>
          <w:color w:val="000000" w:themeColor="text1"/>
        </w:rPr>
      </w:pPr>
      <w:r w:rsidRPr="0047536B">
        <w:rPr>
          <w:b/>
          <w:bCs/>
          <w:color w:val="000000" w:themeColor="text1"/>
        </w:rPr>
        <w:t>Demographic monitoring</w:t>
      </w:r>
    </w:p>
    <w:p w14:paraId="67496C56" w14:textId="55B63F3D" w:rsidR="00F8699D" w:rsidRPr="0047536B" w:rsidRDefault="009505A7" w:rsidP="009540E9">
      <w:pPr>
        <w:spacing w:line="480" w:lineRule="auto"/>
        <w:rPr>
          <w:color w:val="000000" w:themeColor="text1"/>
        </w:rPr>
      </w:pPr>
      <w:r w:rsidRPr="0047536B">
        <w:rPr>
          <w:color w:val="000000" w:themeColor="text1"/>
        </w:rPr>
        <w:t>We recorded mortality of 2</w:t>
      </w:r>
      <w:r w:rsidR="0096406A" w:rsidRPr="0047536B">
        <w:rPr>
          <w:color w:val="000000" w:themeColor="text1"/>
        </w:rPr>
        <w:t>2</w:t>
      </w:r>
      <w:r w:rsidRPr="0047536B">
        <w:rPr>
          <w:color w:val="000000" w:themeColor="text1"/>
        </w:rPr>
        <w:t xml:space="preserve"> of the 7</w:t>
      </w:r>
      <w:r w:rsidR="0096406A" w:rsidRPr="0047536B">
        <w:rPr>
          <w:color w:val="000000" w:themeColor="text1"/>
        </w:rPr>
        <w:t>6</w:t>
      </w:r>
      <w:r w:rsidRPr="0047536B">
        <w:rPr>
          <w:color w:val="000000" w:themeColor="text1"/>
        </w:rPr>
        <w:t xml:space="preserve"> marked animals</w:t>
      </w:r>
      <w:r w:rsidR="001C0FF1" w:rsidRPr="0047536B">
        <w:rPr>
          <w:color w:val="000000" w:themeColor="text1"/>
        </w:rPr>
        <w:t xml:space="preserve"> (</w:t>
      </w:r>
      <w:r w:rsidR="001C0FF1" w:rsidRPr="0047536B">
        <w:rPr>
          <w:color w:val="000000" w:themeColor="text1"/>
        </w:rPr>
        <w:fldChar w:fldCharType="begin"/>
      </w:r>
      <w:r w:rsidR="001C0FF1" w:rsidRPr="0047536B">
        <w:rPr>
          <w:color w:val="000000" w:themeColor="text1"/>
        </w:rPr>
        <w:instrText xml:space="preserve"> REF _Ref100742256 \h </w:instrText>
      </w:r>
      <w:r w:rsidR="0047536B">
        <w:rPr>
          <w:color w:val="000000" w:themeColor="text1"/>
        </w:rPr>
        <w:instrText xml:space="preserve"> \* MERGEFORMAT </w:instrText>
      </w:r>
      <w:r w:rsidR="001C0FF1" w:rsidRPr="0047536B">
        <w:rPr>
          <w:color w:val="000000" w:themeColor="text1"/>
        </w:rPr>
      </w:r>
      <w:r w:rsidR="001C0FF1" w:rsidRPr="0047536B">
        <w:rPr>
          <w:color w:val="000000" w:themeColor="text1"/>
        </w:rPr>
        <w:fldChar w:fldCharType="separate"/>
      </w:r>
      <w:r w:rsidR="001C0FF1" w:rsidRPr="0047536B">
        <w:rPr>
          <w:color w:val="000000" w:themeColor="text1"/>
        </w:rPr>
        <w:t xml:space="preserve">Figure </w:t>
      </w:r>
      <w:r w:rsidR="001C0FF1" w:rsidRPr="0047536B">
        <w:rPr>
          <w:noProof/>
          <w:color w:val="000000" w:themeColor="text1"/>
        </w:rPr>
        <w:t>3</w:t>
      </w:r>
      <w:r w:rsidR="001C0FF1" w:rsidRPr="0047536B">
        <w:rPr>
          <w:color w:val="000000" w:themeColor="text1"/>
        </w:rPr>
        <w:fldChar w:fldCharType="end"/>
      </w:r>
      <w:r w:rsidR="001C0FF1" w:rsidRPr="0047536B">
        <w:rPr>
          <w:color w:val="000000" w:themeColor="text1"/>
        </w:rPr>
        <w:t>)</w:t>
      </w:r>
      <w:r w:rsidR="000C62FA" w:rsidRPr="0047536B">
        <w:rPr>
          <w:color w:val="000000" w:themeColor="text1"/>
        </w:rPr>
        <w:t xml:space="preserve">. </w:t>
      </w:r>
      <w:r w:rsidRPr="0047536B">
        <w:rPr>
          <w:color w:val="000000" w:themeColor="text1"/>
        </w:rPr>
        <w:t xml:space="preserve">Of the </w:t>
      </w:r>
      <w:r w:rsidR="00530ABB" w:rsidRPr="0047536B">
        <w:rPr>
          <w:color w:val="000000" w:themeColor="text1"/>
        </w:rPr>
        <w:t>7</w:t>
      </w:r>
      <w:r w:rsidR="0096406A" w:rsidRPr="0047536B">
        <w:rPr>
          <w:color w:val="000000" w:themeColor="text1"/>
        </w:rPr>
        <w:t>6</w:t>
      </w:r>
      <w:r w:rsidR="00530ABB" w:rsidRPr="0047536B">
        <w:rPr>
          <w:color w:val="000000" w:themeColor="text1"/>
        </w:rPr>
        <w:t xml:space="preserve"> </w:t>
      </w:r>
      <w:r w:rsidRPr="0047536B">
        <w:rPr>
          <w:color w:val="000000" w:themeColor="text1"/>
        </w:rPr>
        <w:t xml:space="preserve">marked animals, </w:t>
      </w:r>
      <w:r w:rsidR="0096406A" w:rsidRPr="0047536B">
        <w:rPr>
          <w:color w:val="000000" w:themeColor="text1"/>
        </w:rPr>
        <w:t>70</w:t>
      </w:r>
      <w:r w:rsidR="00530ABB" w:rsidRPr="0047536B">
        <w:rPr>
          <w:color w:val="000000" w:themeColor="text1"/>
        </w:rPr>
        <w:t xml:space="preserve"> </w:t>
      </w:r>
      <w:r w:rsidR="00CD5FD7" w:rsidRPr="0047536B">
        <w:rPr>
          <w:color w:val="000000" w:themeColor="text1"/>
        </w:rPr>
        <w:t>were radiocollared</w:t>
      </w:r>
      <w:r w:rsidRPr="0047536B">
        <w:rPr>
          <w:color w:val="000000" w:themeColor="text1"/>
        </w:rPr>
        <w:t>, and 1</w:t>
      </w:r>
      <w:r w:rsidR="0096406A" w:rsidRPr="0047536B">
        <w:rPr>
          <w:color w:val="000000" w:themeColor="text1"/>
        </w:rPr>
        <w:t>4</w:t>
      </w:r>
      <w:r w:rsidRPr="0047536B">
        <w:rPr>
          <w:color w:val="000000" w:themeColor="text1"/>
        </w:rPr>
        <w:t xml:space="preserve"> died while their collar was functioning</w:t>
      </w:r>
      <w:r w:rsidR="006523B8" w:rsidRPr="0047536B">
        <w:rPr>
          <w:color w:val="000000" w:themeColor="text1"/>
        </w:rPr>
        <w:t xml:space="preserve"> (Table 1)</w:t>
      </w:r>
      <w:r w:rsidR="00FC29E9" w:rsidRPr="0047536B">
        <w:rPr>
          <w:color w:val="000000" w:themeColor="text1"/>
        </w:rPr>
        <w:t xml:space="preserve">. The other </w:t>
      </w:r>
      <w:r w:rsidR="00F97051" w:rsidRPr="0047536B">
        <w:rPr>
          <w:color w:val="000000" w:themeColor="text1"/>
        </w:rPr>
        <w:t xml:space="preserve">8 </w:t>
      </w:r>
      <w:r w:rsidR="00FC29E9" w:rsidRPr="0047536B">
        <w:rPr>
          <w:color w:val="000000" w:themeColor="text1"/>
        </w:rPr>
        <w:t>marked animals that died were either never collared</w:t>
      </w:r>
      <w:r w:rsidR="0096406A" w:rsidRPr="0047536B">
        <w:rPr>
          <w:color w:val="000000" w:themeColor="text1"/>
        </w:rPr>
        <w:t xml:space="preserve"> (</w:t>
      </w:r>
      <w:r w:rsidR="0050747B" w:rsidRPr="0047536B">
        <w:rPr>
          <w:color w:val="000000" w:themeColor="text1"/>
        </w:rPr>
        <w:t xml:space="preserve">only </w:t>
      </w:r>
      <w:r w:rsidR="0096406A" w:rsidRPr="0047536B">
        <w:rPr>
          <w:color w:val="000000" w:themeColor="text1"/>
        </w:rPr>
        <w:t>ear tagged)</w:t>
      </w:r>
      <w:r w:rsidR="00FC29E9" w:rsidRPr="0047536B">
        <w:rPr>
          <w:color w:val="000000" w:themeColor="text1"/>
        </w:rPr>
        <w:t xml:space="preserve"> or were not wearing a functional collar when they died</w:t>
      </w:r>
      <w:r w:rsidRPr="0047536B">
        <w:rPr>
          <w:color w:val="000000" w:themeColor="text1"/>
        </w:rPr>
        <w:t>.</w:t>
      </w:r>
      <w:r w:rsidR="000C62FA" w:rsidRPr="0047536B">
        <w:rPr>
          <w:color w:val="000000" w:themeColor="text1"/>
        </w:rPr>
        <w:t xml:space="preserve"> </w:t>
      </w:r>
      <w:r w:rsidR="00730E3F" w:rsidRPr="0047536B">
        <w:rPr>
          <w:color w:val="000000" w:themeColor="text1"/>
        </w:rPr>
        <w:t xml:space="preserve">We monitored the survival of </w:t>
      </w:r>
      <w:r w:rsidR="0096406A" w:rsidRPr="0047536B">
        <w:rPr>
          <w:color w:val="000000" w:themeColor="text1"/>
        </w:rPr>
        <w:t>70</w:t>
      </w:r>
      <w:r w:rsidR="006921B7" w:rsidRPr="0047536B">
        <w:rPr>
          <w:color w:val="000000" w:themeColor="text1"/>
        </w:rPr>
        <w:t xml:space="preserve"> </w:t>
      </w:r>
      <w:r w:rsidR="00730E3F" w:rsidRPr="0047536B">
        <w:rPr>
          <w:color w:val="000000" w:themeColor="text1"/>
        </w:rPr>
        <w:t>individual collared animals across 1</w:t>
      </w:r>
      <w:r w:rsidR="0096406A" w:rsidRPr="0047536B">
        <w:rPr>
          <w:color w:val="000000" w:themeColor="text1"/>
        </w:rPr>
        <w:t>60</w:t>
      </w:r>
      <w:r w:rsidR="00730E3F" w:rsidRPr="0047536B">
        <w:rPr>
          <w:color w:val="000000" w:themeColor="text1"/>
        </w:rPr>
        <w:t xml:space="preserve"> animal-years.</w:t>
      </w:r>
      <w:r w:rsidRPr="0047536B">
        <w:rPr>
          <w:color w:val="000000" w:themeColor="text1"/>
        </w:rPr>
        <w:t xml:space="preserve"> The cause of death for the </w:t>
      </w:r>
      <w:r w:rsidR="00F8699D" w:rsidRPr="0047536B">
        <w:rPr>
          <w:color w:val="000000" w:themeColor="text1"/>
        </w:rPr>
        <w:t>1</w:t>
      </w:r>
      <w:r w:rsidR="0096406A" w:rsidRPr="0047536B">
        <w:rPr>
          <w:color w:val="000000" w:themeColor="text1"/>
        </w:rPr>
        <w:t>4</w:t>
      </w:r>
      <w:r w:rsidR="00F8699D" w:rsidRPr="0047536B">
        <w:rPr>
          <w:color w:val="000000" w:themeColor="text1"/>
        </w:rPr>
        <w:t xml:space="preserve"> </w:t>
      </w:r>
      <w:r w:rsidRPr="0047536B">
        <w:rPr>
          <w:color w:val="000000" w:themeColor="text1"/>
        </w:rPr>
        <w:t>animals with a functioning collar was human-</w:t>
      </w:r>
      <w:r w:rsidR="00371075" w:rsidRPr="0047536B">
        <w:rPr>
          <w:color w:val="000000" w:themeColor="text1"/>
        </w:rPr>
        <w:t>wildlife</w:t>
      </w:r>
      <w:r w:rsidRPr="0047536B">
        <w:rPr>
          <w:color w:val="000000" w:themeColor="text1"/>
        </w:rPr>
        <w:t xml:space="preserve"> conflict (n=</w:t>
      </w:r>
      <w:r w:rsidR="00371075" w:rsidRPr="0047536B">
        <w:rPr>
          <w:color w:val="000000" w:themeColor="text1"/>
        </w:rPr>
        <w:t>6</w:t>
      </w:r>
      <w:r w:rsidRPr="0047536B">
        <w:rPr>
          <w:color w:val="000000" w:themeColor="text1"/>
        </w:rPr>
        <w:t>), road collision (n=2), railway collision (n=</w:t>
      </w:r>
      <w:r w:rsidR="0096406A" w:rsidRPr="0047536B">
        <w:rPr>
          <w:color w:val="000000" w:themeColor="text1"/>
        </w:rPr>
        <w:t>3</w:t>
      </w:r>
      <w:r w:rsidRPr="0047536B">
        <w:rPr>
          <w:color w:val="000000" w:themeColor="text1"/>
        </w:rPr>
        <w:t>), road or rail collision (n=1), unknown but human suspected (n=1), and natural (n=1).</w:t>
      </w:r>
      <w:r w:rsidR="005A5881" w:rsidRPr="0047536B">
        <w:rPr>
          <w:color w:val="000000" w:themeColor="text1"/>
        </w:rPr>
        <w:t xml:space="preserve"> </w:t>
      </w:r>
      <w:r w:rsidR="00371075" w:rsidRPr="0047536B">
        <w:rPr>
          <w:color w:val="000000" w:themeColor="text1"/>
        </w:rPr>
        <w:t>The human-wildlife conflict</w:t>
      </w:r>
      <w:r w:rsidR="008D2378" w:rsidRPr="0047536B">
        <w:rPr>
          <w:color w:val="000000" w:themeColor="text1"/>
        </w:rPr>
        <w:t xml:space="preserve"> kill</w:t>
      </w:r>
      <w:r w:rsidR="00371075" w:rsidRPr="0047536B">
        <w:rPr>
          <w:color w:val="000000" w:themeColor="text1"/>
        </w:rPr>
        <w:t>s generally stemmed from unsecured attractants and subsequent conflicts at private residences (n=</w:t>
      </w:r>
      <w:r w:rsidR="00724BD6" w:rsidRPr="0047536B">
        <w:rPr>
          <w:color w:val="000000" w:themeColor="text1"/>
        </w:rPr>
        <w:t>4</w:t>
      </w:r>
      <w:r w:rsidR="00371075" w:rsidRPr="0047536B">
        <w:rPr>
          <w:color w:val="000000" w:themeColor="text1"/>
        </w:rPr>
        <w:t xml:space="preserve">), </w:t>
      </w:r>
      <w:r w:rsidR="00724BD6" w:rsidRPr="0047536B">
        <w:rPr>
          <w:color w:val="000000" w:themeColor="text1"/>
        </w:rPr>
        <w:t xml:space="preserve">but one animal was killed due to habituated behaviour </w:t>
      </w:r>
      <w:r w:rsidR="00E56BB9">
        <w:rPr>
          <w:color w:val="000000" w:themeColor="text1"/>
        </w:rPr>
        <w:t>at</w:t>
      </w:r>
      <w:r w:rsidR="00724BD6" w:rsidRPr="0047536B">
        <w:rPr>
          <w:color w:val="000000" w:themeColor="text1"/>
        </w:rPr>
        <w:t xml:space="preserve"> a coal mine, and another </w:t>
      </w:r>
      <w:r w:rsidR="00371075" w:rsidRPr="0047536B">
        <w:rPr>
          <w:color w:val="000000" w:themeColor="text1"/>
        </w:rPr>
        <w:t xml:space="preserve">was </w:t>
      </w:r>
      <w:r w:rsidR="00632E4C" w:rsidRPr="0047536B">
        <w:rPr>
          <w:color w:val="000000" w:themeColor="text1"/>
        </w:rPr>
        <w:t xml:space="preserve">shot and </w:t>
      </w:r>
      <w:r w:rsidR="00B07735" w:rsidRPr="0047536B">
        <w:rPr>
          <w:color w:val="000000" w:themeColor="text1"/>
        </w:rPr>
        <w:t>killed</w:t>
      </w:r>
      <w:r w:rsidR="00371075" w:rsidRPr="0047536B">
        <w:rPr>
          <w:color w:val="000000" w:themeColor="text1"/>
        </w:rPr>
        <w:t xml:space="preserve"> </w:t>
      </w:r>
      <w:r w:rsidR="00B07735" w:rsidRPr="0047536B">
        <w:rPr>
          <w:color w:val="000000" w:themeColor="text1"/>
        </w:rPr>
        <w:t>~2 km from town</w:t>
      </w:r>
      <w:r w:rsidR="00724BD6" w:rsidRPr="0047536B">
        <w:rPr>
          <w:color w:val="000000" w:themeColor="text1"/>
        </w:rPr>
        <w:t xml:space="preserve"> and</w:t>
      </w:r>
      <w:r w:rsidR="001C5376" w:rsidRPr="0047536B">
        <w:rPr>
          <w:color w:val="000000" w:themeColor="text1"/>
        </w:rPr>
        <w:t xml:space="preserve"> </w:t>
      </w:r>
      <w:r w:rsidR="009B49FC" w:rsidRPr="0047536B">
        <w:rPr>
          <w:color w:val="000000" w:themeColor="text1"/>
        </w:rPr>
        <w:t xml:space="preserve">motive of the </w:t>
      </w:r>
      <w:r w:rsidR="00B07735" w:rsidRPr="0047536B">
        <w:rPr>
          <w:color w:val="000000" w:themeColor="text1"/>
        </w:rPr>
        <w:t xml:space="preserve">shooter </w:t>
      </w:r>
      <w:r w:rsidR="001C5376" w:rsidRPr="0047536B">
        <w:rPr>
          <w:color w:val="000000" w:themeColor="text1"/>
        </w:rPr>
        <w:t>was</w:t>
      </w:r>
      <w:r w:rsidR="00B07735" w:rsidRPr="0047536B">
        <w:rPr>
          <w:color w:val="000000" w:themeColor="text1"/>
        </w:rPr>
        <w:t xml:space="preserve"> unknown </w:t>
      </w:r>
      <w:r w:rsidR="00CD5FD7" w:rsidRPr="0047536B">
        <w:rPr>
          <w:color w:val="000000" w:themeColor="text1"/>
        </w:rPr>
        <w:t xml:space="preserve">because the </w:t>
      </w:r>
      <w:r w:rsidR="001C5376" w:rsidRPr="0047536B">
        <w:rPr>
          <w:color w:val="000000" w:themeColor="text1"/>
        </w:rPr>
        <w:t xml:space="preserve">mortality </w:t>
      </w:r>
      <w:r w:rsidR="00B07735" w:rsidRPr="0047536B">
        <w:rPr>
          <w:color w:val="000000" w:themeColor="text1"/>
        </w:rPr>
        <w:t xml:space="preserve">was not reported. </w:t>
      </w:r>
      <w:r w:rsidR="00076D9C" w:rsidRPr="0047536B">
        <w:rPr>
          <w:color w:val="000000" w:themeColor="text1"/>
        </w:rPr>
        <w:t xml:space="preserve">We suspected human causes for the one </w:t>
      </w:r>
      <w:r w:rsidR="00F8699D" w:rsidRPr="0047536B">
        <w:rPr>
          <w:color w:val="000000" w:themeColor="text1"/>
        </w:rPr>
        <w:t xml:space="preserve">mortality of </w:t>
      </w:r>
      <w:r w:rsidR="00076D9C" w:rsidRPr="0047536B">
        <w:rPr>
          <w:color w:val="000000" w:themeColor="text1"/>
        </w:rPr>
        <w:t>unknown cause</w:t>
      </w:r>
      <w:r w:rsidR="00CD5FD7" w:rsidRPr="0047536B">
        <w:rPr>
          <w:color w:val="000000" w:themeColor="text1"/>
        </w:rPr>
        <w:t xml:space="preserve"> </w:t>
      </w:r>
      <w:r w:rsidR="00076D9C" w:rsidRPr="0047536B">
        <w:rPr>
          <w:color w:val="000000" w:themeColor="text1"/>
        </w:rPr>
        <w:t>because the animal was a 5</w:t>
      </w:r>
      <w:r w:rsidR="007A0C23" w:rsidRPr="0047536B">
        <w:rPr>
          <w:color w:val="000000" w:themeColor="text1"/>
        </w:rPr>
        <w:t>-</w:t>
      </w:r>
      <w:r w:rsidR="00076D9C" w:rsidRPr="0047536B">
        <w:rPr>
          <w:color w:val="000000" w:themeColor="text1"/>
        </w:rPr>
        <w:t>year</w:t>
      </w:r>
      <w:r w:rsidR="007A0C23" w:rsidRPr="0047536B">
        <w:rPr>
          <w:color w:val="000000" w:themeColor="text1"/>
        </w:rPr>
        <w:t>-</w:t>
      </w:r>
      <w:r w:rsidR="00076D9C" w:rsidRPr="0047536B">
        <w:rPr>
          <w:color w:val="000000" w:themeColor="text1"/>
        </w:rPr>
        <w:t>old female in good health (25% body fat)</w:t>
      </w:r>
      <w:r w:rsidR="00020090" w:rsidRPr="0047536B">
        <w:rPr>
          <w:color w:val="000000" w:themeColor="text1"/>
        </w:rPr>
        <w:t xml:space="preserve"> when</w:t>
      </w:r>
      <w:r w:rsidR="00076D9C" w:rsidRPr="0047536B">
        <w:rPr>
          <w:color w:val="000000" w:themeColor="text1"/>
        </w:rPr>
        <w:t xml:space="preserve"> </w:t>
      </w:r>
      <w:r w:rsidR="00F8699D" w:rsidRPr="0047536B">
        <w:rPr>
          <w:color w:val="000000" w:themeColor="text1"/>
        </w:rPr>
        <w:t xml:space="preserve">she was </w:t>
      </w:r>
      <w:r w:rsidR="00076D9C" w:rsidRPr="0047536B">
        <w:rPr>
          <w:color w:val="000000" w:themeColor="text1"/>
        </w:rPr>
        <w:t xml:space="preserve">captured just over a month earlier. </w:t>
      </w:r>
      <w:r w:rsidR="00F8699D" w:rsidRPr="0047536B">
        <w:rPr>
          <w:color w:val="000000" w:themeColor="text1"/>
        </w:rPr>
        <w:t xml:space="preserve">She </w:t>
      </w:r>
      <w:r w:rsidR="00076D9C" w:rsidRPr="0047536B">
        <w:rPr>
          <w:color w:val="000000" w:themeColor="text1"/>
        </w:rPr>
        <w:t xml:space="preserve">was found dead </w:t>
      </w:r>
      <w:r w:rsidR="009F7D7B" w:rsidRPr="0047536B">
        <w:rPr>
          <w:color w:val="000000" w:themeColor="text1"/>
        </w:rPr>
        <w:t xml:space="preserve">~50 </w:t>
      </w:r>
      <w:r w:rsidR="00705972" w:rsidRPr="0047536B">
        <w:rPr>
          <w:color w:val="000000" w:themeColor="text1"/>
        </w:rPr>
        <w:t>meters</w:t>
      </w:r>
      <w:r w:rsidR="00020090" w:rsidRPr="0047536B">
        <w:rPr>
          <w:color w:val="000000" w:themeColor="text1"/>
        </w:rPr>
        <w:t xml:space="preserve"> from</w:t>
      </w:r>
      <w:r w:rsidR="00076D9C" w:rsidRPr="0047536B">
        <w:rPr>
          <w:color w:val="000000" w:themeColor="text1"/>
        </w:rPr>
        <w:t xml:space="preserve"> a gravel road and ~500 meters from a highway</w:t>
      </w:r>
      <w:r w:rsidR="00824E42" w:rsidRPr="0047536B">
        <w:rPr>
          <w:color w:val="000000" w:themeColor="text1"/>
        </w:rPr>
        <w:t>,</w:t>
      </w:r>
      <w:r w:rsidR="00076D9C" w:rsidRPr="0047536B">
        <w:rPr>
          <w:color w:val="000000" w:themeColor="text1"/>
        </w:rPr>
        <w:t xml:space="preserve"> but</w:t>
      </w:r>
      <w:r w:rsidR="00917307" w:rsidRPr="0047536B">
        <w:rPr>
          <w:color w:val="000000" w:themeColor="text1"/>
        </w:rPr>
        <w:t xml:space="preserve"> due to delayed </w:t>
      </w:r>
      <w:r w:rsidR="00D11DE5" w:rsidRPr="0047536B">
        <w:rPr>
          <w:color w:val="000000" w:themeColor="text1"/>
        </w:rPr>
        <w:t xml:space="preserve">transmission of the collar’s </w:t>
      </w:r>
      <w:r w:rsidR="00917307" w:rsidRPr="0047536B">
        <w:rPr>
          <w:color w:val="000000" w:themeColor="text1"/>
        </w:rPr>
        <w:t>mortality signal,</w:t>
      </w:r>
      <w:r w:rsidR="00076D9C" w:rsidRPr="0047536B">
        <w:rPr>
          <w:color w:val="000000" w:themeColor="text1"/>
        </w:rPr>
        <w:t xml:space="preserve"> </w:t>
      </w:r>
      <w:r w:rsidR="00824E42" w:rsidRPr="0047536B">
        <w:rPr>
          <w:color w:val="000000" w:themeColor="text1"/>
        </w:rPr>
        <w:t xml:space="preserve">the carcass </w:t>
      </w:r>
      <w:r w:rsidR="00076D9C" w:rsidRPr="0047536B">
        <w:rPr>
          <w:color w:val="000000" w:themeColor="text1"/>
        </w:rPr>
        <w:t xml:space="preserve">was too decomposed to assess whether blunt force trauma from a collision had occurred or if she </w:t>
      </w:r>
      <w:r w:rsidR="00917307" w:rsidRPr="0047536B">
        <w:rPr>
          <w:color w:val="000000" w:themeColor="text1"/>
        </w:rPr>
        <w:t>had been</w:t>
      </w:r>
      <w:r w:rsidR="00076D9C" w:rsidRPr="0047536B">
        <w:rPr>
          <w:color w:val="000000" w:themeColor="text1"/>
        </w:rPr>
        <w:t xml:space="preserve"> shot. </w:t>
      </w:r>
      <w:r w:rsidR="00F8699D" w:rsidRPr="0047536B">
        <w:rPr>
          <w:color w:val="000000" w:themeColor="text1"/>
        </w:rPr>
        <w:t>The natural mortality was a female that died in a cliffy area near the top of a mountain. Telemetry data showed she had gone up into the cliffs and stayed there for a week before she died. When found</w:t>
      </w:r>
      <w:r w:rsidR="000D3674" w:rsidRPr="0047536B">
        <w:rPr>
          <w:color w:val="000000" w:themeColor="text1"/>
        </w:rPr>
        <w:t>,</w:t>
      </w:r>
      <w:r w:rsidR="00F8699D" w:rsidRPr="0047536B">
        <w:rPr>
          <w:color w:val="000000" w:themeColor="text1"/>
        </w:rPr>
        <w:t xml:space="preserve"> she was emaciated </w:t>
      </w:r>
      <w:r w:rsidR="008429DD" w:rsidRPr="0047536B">
        <w:rPr>
          <w:color w:val="000000" w:themeColor="text1"/>
        </w:rPr>
        <w:t xml:space="preserve">with </w:t>
      </w:r>
      <w:r w:rsidR="00F8699D" w:rsidRPr="0047536B">
        <w:rPr>
          <w:color w:val="000000" w:themeColor="text1"/>
        </w:rPr>
        <w:t>no signs of trauma</w:t>
      </w:r>
      <w:r w:rsidR="008429DD" w:rsidRPr="0047536B">
        <w:rPr>
          <w:color w:val="000000" w:themeColor="text1"/>
        </w:rPr>
        <w:t>. T</w:t>
      </w:r>
      <w:r w:rsidR="00F8699D" w:rsidRPr="0047536B">
        <w:rPr>
          <w:color w:val="000000" w:themeColor="text1"/>
        </w:rPr>
        <w:t>oxicology</w:t>
      </w:r>
      <w:r w:rsidR="00556BAE" w:rsidRPr="0047536B">
        <w:rPr>
          <w:color w:val="000000" w:themeColor="text1"/>
        </w:rPr>
        <w:t xml:space="preserve"> results</w:t>
      </w:r>
      <w:r w:rsidR="00F8699D" w:rsidRPr="0047536B">
        <w:rPr>
          <w:color w:val="000000" w:themeColor="text1"/>
        </w:rPr>
        <w:t xml:space="preserve"> suggest</w:t>
      </w:r>
      <w:r w:rsidR="0073047B" w:rsidRPr="0047536B">
        <w:rPr>
          <w:color w:val="000000" w:themeColor="text1"/>
        </w:rPr>
        <w:t>ed</w:t>
      </w:r>
      <w:r w:rsidR="00F8699D" w:rsidRPr="0047536B">
        <w:rPr>
          <w:color w:val="000000" w:themeColor="text1"/>
        </w:rPr>
        <w:t xml:space="preserve"> she was not poisoned.</w:t>
      </w:r>
    </w:p>
    <w:p w14:paraId="632A9103" w14:textId="6155969E" w:rsidR="009540E9" w:rsidRPr="0047536B" w:rsidRDefault="00BA5F51" w:rsidP="00BF3CDA">
      <w:pPr>
        <w:spacing w:line="480" w:lineRule="auto"/>
        <w:ind w:firstLine="720"/>
        <w:rPr>
          <w:color w:val="000000" w:themeColor="text1"/>
        </w:rPr>
      </w:pPr>
      <w:r w:rsidRPr="0047536B">
        <w:rPr>
          <w:color w:val="000000" w:themeColor="text1"/>
        </w:rPr>
        <w:lastRenderedPageBreak/>
        <w:t>All the human</w:t>
      </w:r>
      <w:r w:rsidR="00824E42" w:rsidRPr="0047536B">
        <w:rPr>
          <w:color w:val="000000" w:themeColor="text1"/>
        </w:rPr>
        <w:t>-</w:t>
      </w:r>
      <w:r w:rsidRPr="0047536B">
        <w:rPr>
          <w:color w:val="000000" w:themeColor="text1"/>
        </w:rPr>
        <w:t xml:space="preserve">caused mortalities occurred in the </w:t>
      </w:r>
      <w:r w:rsidR="00635E38" w:rsidRPr="0047536B">
        <w:rPr>
          <w:color w:val="000000" w:themeColor="text1"/>
        </w:rPr>
        <w:t xml:space="preserve">valley bottom, which made up </w:t>
      </w:r>
      <w:r w:rsidR="00076D9C" w:rsidRPr="0047536B">
        <w:rPr>
          <w:color w:val="000000" w:themeColor="text1"/>
        </w:rPr>
        <w:t>less than half</w:t>
      </w:r>
      <w:r w:rsidR="00635E38" w:rsidRPr="0047536B">
        <w:rPr>
          <w:color w:val="000000" w:themeColor="text1"/>
        </w:rPr>
        <w:t xml:space="preserve"> of the area the bears ranged across (</w:t>
      </w:r>
      <w:r w:rsidR="00635E38" w:rsidRPr="0047536B">
        <w:rPr>
          <w:color w:val="000000" w:themeColor="text1"/>
        </w:rPr>
        <w:fldChar w:fldCharType="begin"/>
      </w:r>
      <w:r w:rsidR="00635E38" w:rsidRPr="0047536B">
        <w:rPr>
          <w:color w:val="000000" w:themeColor="text1"/>
        </w:rPr>
        <w:instrText xml:space="preserve"> REF _Ref100742102 \h </w:instrText>
      </w:r>
      <w:r w:rsidR="0047536B">
        <w:rPr>
          <w:color w:val="000000" w:themeColor="text1"/>
        </w:rPr>
        <w:instrText xml:space="preserve"> \* MERGEFORMAT </w:instrText>
      </w:r>
      <w:r w:rsidR="00635E38" w:rsidRPr="0047536B">
        <w:rPr>
          <w:color w:val="000000" w:themeColor="text1"/>
        </w:rPr>
      </w:r>
      <w:r w:rsidR="00635E38" w:rsidRPr="0047536B">
        <w:rPr>
          <w:color w:val="000000" w:themeColor="text1"/>
        </w:rPr>
        <w:fldChar w:fldCharType="separate"/>
      </w:r>
      <w:r w:rsidR="00635E38" w:rsidRPr="0047536B">
        <w:rPr>
          <w:color w:val="000000" w:themeColor="text1"/>
        </w:rPr>
        <w:t xml:space="preserve">Figure </w:t>
      </w:r>
      <w:r w:rsidR="00635E38" w:rsidRPr="0047536B">
        <w:rPr>
          <w:noProof/>
          <w:color w:val="000000" w:themeColor="text1"/>
        </w:rPr>
        <w:t>2</w:t>
      </w:r>
      <w:r w:rsidR="00635E38" w:rsidRPr="0047536B">
        <w:rPr>
          <w:color w:val="000000" w:themeColor="text1"/>
        </w:rPr>
        <w:fldChar w:fldCharType="end"/>
      </w:r>
      <w:r w:rsidR="00635E38" w:rsidRPr="0047536B">
        <w:rPr>
          <w:color w:val="000000" w:themeColor="text1"/>
        </w:rPr>
        <w:t xml:space="preserve">). </w:t>
      </w:r>
      <w:r w:rsidR="009540E9" w:rsidRPr="0047536B">
        <w:rPr>
          <w:color w:val="000000" w:themeColor="text1"/>
        </w:rPr>
        <w:t xml:space="preserve">Three of the mortalities occurred while </w:t>
      </w:r>
      <w:r w:rsidR="00D11DE5" w:rsidRPr="0047536B">
        <w:rPr>
          <w:color w:val="000000" w:themeColor="text1"/>
        </w:rPr>
        <w:t xml:space="preserve">collared </w:t>
      </w:r>
      <w:r w:rsidR="009540E9" w:rsidRPr="0047536B">
        <w:rPr>
          <w:color w:val="000000" w:themeColor="text1"/>
        </w:rPr>
        <w:t>females were with dependent offspring</w:t>
      </w:r>
      <w:r w:rsidR="00917307" w:rsidRPr="0047536B">
        <w:rPr>
          <w:color w:val="000000" w:themeColor="text1"/>
        </w:rPr>
        <w:t>.</w:t>
      </w:r>
      <w:r w:rsidR="009540E9" w:rsidRPr="0047536B">
        <w:rPr>
          <w:color w:val="000000" w:themeColor="text1"/>
        </w:rPr>
        <w:t xml:space="preserve"> </w:t>
      </w:r>
      <w:r w:rsidR="00D11DE5" w:rsidRPr="0047536B">
        <w:rPr>
          <w:color w:val="000000" w:themeColor="text1"/>
        </w:rPr>
        <w:t>In one case a</w:t>
      </w:r>
      <w:r w:rsidR="00917307" w:rsidRPr="0047536B">
        <w:rPr>
          <w:color w:val="000000" w:themeColor="text1"/>
        </w:rPr>
        <w:t xml:space="preserve">ll </w:t>
      </w:r>
      <w:r w:rsidR="000D3674" w:rsidRPr="0047536B">
        <w:rPr>
          <w:color w:val="000000" w:themeColor="text1"/>
        </w:rPr>
        <w:t xml:space="preserve">three </w:t>
      </w:r>
      <w:r w:rsidR="009540E9" w:rsidRPr="0047536B">
        <w:rPr>
          <w:color w:val="000000" w:themeColor="text1"/>
        </w:rPr>
        <w:t xml:space="preserve">cubs </w:t>
      </w:r>
      <w:r w:rsidR="00D11DE5" w:rsidRPr="0047536B">
        <w:rPr>
          <w:color w:val="000000" w:themeColor="text1"/>
        </w:rPr>
        <w:t xml:space="preserve">and their mother </w:t>
      </w:r>
      <w:r w:rsidR="00917307" w:rsidRPr="0047536B">
        <w:rPr>
          <w:color w:val="000000" w:themeColor="text1"/>
        </w:rPr>
        <w:t xml:space="preserve">were </w:t>
      </w:r>
      <w:r w:rsidR="00D11DE5" w:rsidRPr="0047536B">
        <w:rPr>
          <w:color w:val="000000" w:themeColor="text1"/>
        </w:rPr>
        <w:t xml:space="preserve">struck and </w:t>
      </w:r>
      <w:r w:rsidR="00917307" w:rsidRPr="0047536B">
        <w:rPr>
          <w:color w:val="000000" w:themeColor="text1"/>
        </w:rPr>
        <w:t xml:space="preserve">killed by a train, </w:t>
      </w:r>
      <w:r w:rsidR="00824E42" w:rsidRPr="0047536B">
        <w:rPr>
          <w:color w:val="000000" w:themeColor="text1"/>
        </w:rPr>
        <w:t xml:space="preserve">and </w:t>
      </w:r>
      <w:r w:rsidR="00D11DE5" w:rsidRPr="0047536B">
        <w:rPr>
          <w:color w:val="000000" w:themeColor="text1"/>
        </w:rPr>
        <w:t xml:space="preserve">in another case </w:t>
      </w:r>
      <w:r w:rsidR="00F8699D" w:rsidRPr="0047536B">
        <w:rPr>
          <w:color w:val="000000" w:themeColor="text1"/>
        </w:rPr>
        <w:t xml:space="preserve">one </w:t>
      </w:r>
      <w:r w:rsidR="00917307" w:rsidRPr="0047536B">
        <w:rPr>
          <w:color w:val="000000" w:themeColor="text1"/>
        </w:rPr>
        <w:t xml:space="preserve">of </w:t>
      </w:r>
      <w:r w:rsidR="00F8699D" w:rsidRPr="0047536B">
        <w:rPr>
          <w:color w:val="000000" w:themeColor="text1"/>
        </w:rPr>
        <w:t xml:space="preserve">two </w:t>
      </w:r>
      <w:r w:rsidR="00917307" w:rsidRPr="0047536B">
        <w:rPr>
          <w:color w:val="000000" w:themeColor="text1"/>
        </w:rPr>
        <w:t xml:space="preserve">yearlings were killed with </w:t>
      </w:r>
      <w:r w:rsidR="00683DE5" w:rsidRPr="0047536B">
        <w:rPr>
          <w:color w:val="000000" w:themeColor="text1"/>
        </w:rPr>
        <w:t xml:space="preserve">their </w:t>
      </w:r>
      <w:r w:rsidR="00917307" w:rsidRPr="0047536B">
        <w:rPr>
          <w:color w:val="000000" w:themeColor="text1"/>
        </w:rPr>
        <w:t xml:space="preserve">mother </w:t>
      </w:r>
      <w:r w:rsidR="009540E9" w:rsidRPr="0047536B">
        <w:rPr>
          <w:color w:val="000000" w:themeColor="text1"/>
        </w:rPr>
        <w:t>in a</w:t>
      </w:r>
      <w:r w:rsidR="00020090" w:rsidRPr="0047536B">
        <w:rPr>
          <w:color w:val="000000" w:themeColor="text1"/>
        </w:rPr>
        <w:t>n</w:t>
      </w:r>
      <w:r w:rsidR="009540E9" w:rsidRPr="0047536B">
        <w:rPr>
          <w:color w:val="000000" w:themeColor="text1"/>
        </w:rPr>
        <w:t xml:space="preserve"> unreported conflict mortality. </w:t>
      </w:r>
      <w:r w:rsidR="00020090" w:rsidRPr="0047536B">
        <w:rPr>
          <w:color w:val="000000" w:themeColor="text1"/>
        </w:rPr>
        <w:t>In the third case we detected one of two</w:t>
      </w:r>
      <w:r w:rsidR="00E87ADA" w:rsidRPr="0047536B">
        <w:rPr>
          <w:color w:val="000000" w:themeColor="text1"/>
        </w:rPr>
        <w:t xml:space="preserve"> </w:t>
      </w:r>
      <w:r w:rsidR="009540E9" w:rsidRPr="0047536B">
        <w:rPr>
          <w:color w:val="000000" w:themeColor="text1"/>
        </w:rPr>
        <w:t xml:space="preserve">cubs alive </w:t>
      </w:r>
      <w:r w:rsidR="001B5753" w:rsidRPr="0047536B">
        <w:rPr>
          <w:color w:val="000000" w:themeColor="text1"/>
        </w:rPr>
        <w:t>for the following four years</w:t>
      </w:r>
      <w:r w:rsidR="009540E9" w:rsidRPr="0047536B">
        <w:rPr>
          <w:color w:val="000000" w:themeColor="text1"/>
        </w:rPr>
        <w:t xml:space="preserve"> after </w:t>
      </w:r>
      <w:r w:rsidR="00683DE5" w:rsidRPr="0047536B">
        <w:rPr>
          <w:color w:val="000000" w:themeColor="text1"/>
        </w:rPr>
        <w:t xml:space="preserve">its collared mother </w:t>
      </w:r>
      <w:r w:rsidR="009540E9" w:rsidRPr="0047536B">
        <w:rPr>
          <w:color w:val="000000" w:themeColor="text1"/>
        </w:rPr>
        <w:t>had died</w:t>
      </w:r>
      <w:r w:rsidR="001B5753" w:rsidRPr="0047536B">
        <w:rPr>
          <w:color w:val="000000" w:themeColor="text1"/>
        </w:rPr>
        <w:t xml:space="preserve"> and the cub</w:t>
      </w:r>
      <w:r w:rsidR="008429DD" w:rsidRPr="0047536B">
        <w:rPr>
          <w:color w:val="000000" w:themeColor="text1"/>
        </w:rPr>
        <w:t xml:space="preserve"> (</w:t>
      </w:r>
      <w:r w:rsidR="001B5753" w:rsidRPr="0047536B">
        <w:rPr>
          <w:color w:val="000000" w:themeColor="text1"/>
        </w:rPr>
        <w:t>now a subadult</w:t>
      </w:r>
      <w:r w:rsidR="008429DD" w:rsidRPr="0047536B">
        <w:rPr>
          <w:color w:val="000000" w:themeColor="text1"/>
        </w:rPr>
        <w:t xml:space="preserve">) </w:t>
      </w:r>
      <w:r w:rsidR="001B5753" w:rsidRPr="0047536B">
        <w:rPr>
          <w:color w:val="000000" w:themeColor="text1"/>
        </w:rPr>
        <w:t>is currently still alive and collared</w:t>
      </w:r>
      <w:r w:rsidR="009540E9" w:rsidRPr="0047536B">
        <w:rPr>
          <w:color w:val="000000" w:themeColor="text1"/>
        </w:rPr>
        <w:t>.</w:t>
      </w:r>
      <w:r w:rsidR="001B5753" w:rsidRPr="0047536B">
        <w:rPr>
          <w:color w:val="000000" w:themeColor="text1"/>
        </w:rPr>
        <w:t xml:space="preserve"> </w:t>
      </w:r>
      <w:r w:rsidR="006521BF" w:rsidRPr="0047536B">
        <w:rPr>
          <w:color w:val="000000" w:themeColor="text1"/>
        </w:rPr>
        <w:t xml:space="preserve"> </w:t>
      </w:r>
      <w:r w:rsidR="00311EFB" w:rsidRPr="0047536B">
        <w:rPr>
          <w:color w:val="000000" w:themeColor="text1"/>
        </w:rPr>
        <w:t xml:space="preserve">Five of the </w:t>
      </w:r>
      <w:r w:rsidR="001C5376" w:rsidRPr="0047536B">
        <w:rPr>
          <w:color w:val="000000" w:themeColor="text1"/>
        </w:rPr>
        <w:t>70</w:t>
      </w:r>
      <w:r w:rsidR="00311EFB" w:rsidRPr="0047536B">
        <w:rPr>
          <w:color w:val="000000" w:themeColor="text1"/>
        </w:rPr>
        <w:t xml:space="preserve"> radiocollared bears in our study were initially captured by Conservation Officers, but none of the 1</w:t>
      </w:r>
      <w:r w:rsidR="001C5376" w:rsidRPr="0047536B">
        <w:rPr>
          <w:color w:val="000000" w:themeColor="text1"/>
        </w:rPr>
        <w:t>4</w:t>
      </w:r>
      <w:r w:rsidR="00311EFB" w:rsidRPr="0047536B">
        <w:rPr>
          <w:color w:val="000000" w:themeColor="text1"/>
        </w:rPr>
        <w:t xml:space="preserve"> animals that died while collared had been involved in a conflict situation at </w:t>
      </w:r>
      <w:r w:rsidR="004514D9" w:rsidRPr="0047536B">
        <w:rPr>
          <w:color w:val="000000" w:themeColor="text1"/>
        </w:rPr>
        <w:t xml:space="preserve">first </w:t>
      </w:r>
      <w:r w:rsidR="00311EFB" w:rsidRPr="0047536B">
        <w:rPr>
          <w:color w:val="000000" w:themeColor="text1"/>
        </w:rPr>
        <w:t xml:space="preserve">capture. </w:t>
      </w:r>
    </w:p>
    <w:p w14:paraId="043CFEEA" w14:textId="442EAD7B" w:rsidR="00C1323B" w:rsidRPr="0047536B" w:rsidRDefault="005A5881" w:rsidP="009540E9">
      <w:pPr>
        <w:spacing w:line="480" w:lineRule="auto"/>
        <w:ind w:firstLine="720"/>
        <w:rPr>
          <w:color w:val="000000" w:themeColor="text1"/>
        </w:rPr>
      </w:pPr>
      <w:r w:rsidRPr="0047536B">
        <w:rPr>
          <w:color w:val="000000" w:themeColor="text1"/>
        </w:rPr>
        <w:t>Of the</w:t>
      </w:r>
      <w:r w:rsidR="008A2886" w:rsidRPr="0047536B">
        <w:rPr>
          <w:color w:val="000000" w:themeColor="text1"/>
        </w:rPr>
        <w:t xml:space="preserve"> </w:t>
      </w:r>
      <w:r w:rsidR="001C5376" w:rsidRPr="0047536B">
        <w:rPr>
          <w:color w:val="000000" w:themeColor="text1"/>
        </w:rPr>
        <w:t>101</w:t>
      </w:r>
      <w:r w:rsidR="008A2886" w:rsidRPr="0047536B">
        <w:rPr>
          <w:color w:val="000000" w:themeColor="text1"/>
        </w:rPr>
        <w:t xml:space="preserve"> capture events where collars were deployed, the fate of the animal </w:t>
      </w:r>
      <w:r w:rsidR="006F51F5" w:rsidRPr="0047536B">
        <w:rPr>
          <w:color w:val="000000" w:themeColor="text1"/>
        </w:rPr>
        <w:t xml:space="preserve">was known </w:t>
      </w:r>
      <w:r w:rsidR="008A2886" w:rsidRPr="0047536B">
        <w:rPr>
          <w:color w:val="000000" w:themeColor="text1"/>
        </w:rPr>
        <w:t xml:space="preserve">in </w:t>
      </w:r>
      <w:r w:rsidR="001C5376" w:rsidRPr="0047536B">
        <w:rPr>
          <w:color w:val="000000" w:themeColor="text1"/>
        </w:rPr>
        <w:t>95</w:t>
      </w:r>
      <w:r w:rsidR="008A2886" w:rsidRPr="0047536B">
        <w:rPr>
          <w:color w:val="000000" w:themeColor="text1"/>
        </w:rPr>
        <w:t xml:space="preserve"> cases </w:t>
      </w:r>
      <w:r w:rsidR="006F51F5" w:rsidRPr="0047536B">
        <w:rPr>
          <w:color w:val="000000" w:themeColor="text1"/>
        </w:rPr>
        <w:t xml:space="preserve">and unknown in </w:t>
      </w:r>
      <w:r w:rsidR="00F648D3" w:rsidRPr="0047536B">
        <w:rPr>
          <w:color w:val="000000" w:themeColor="text1"/>
        </w:rPr>
        <w:t>6</w:t>
      </w:r>
      <w:r w:rsidR="008A2886" w:rsidRPr="0047536B">
        <w:rPr>
          <w:color w:val="000000" w:themeColor="text1"/>
        </w:rPr>
        <w:t xml:space="preserve"> cases. </w:t>
      </w:r>
      <w:r w:rsidR="006521BF" w:rsidRPr="0047536B">
        <w:rPr>
          <w:color w:val="000000" w:themeColor="text1"/>
        </w:rPr>
        <w:t xml:space="preserve">Known </w:t>
      </w:r>
      <w:r w:rsidR="008A2886" w:rsidRPr="0047536B">
        <w:rPr>
          <w:color w:val="000000" w:themeColor="text1"/>
        </w:rPr>
        <w:t>fate</w:t>
      </w:r>
      <w:r w:rsidR="006521BF" w:rsidRPr="0047536B">
        <w:rPr>
          <w:color w:val="000000" w:themeColor="text1"/>
        </w:rPr>
        <w:t xml:space="preserve">s included </w:t>
      </w:r>
      <w:r w:rsidR="008A2886" w:rsidRPr="0047536B">
        <w:rPr>
          <w:color w:val="000000" w:themeColor="text1"/>
        </w:rPr>
        <w:t>d</w:t>
      </w:r>
      <w:r w:rsidR="006521BF" w:rsidRPr="0047536B">
        <w:rPr>
          <w:color w:val="000000" w:themeColor="text1"/>
        </w:rPr>
        <w:t>eath</w:t>
      </w:r>
      <w:r w:rsidR="008A2886" w:rsidRPr="0047536B">
        <w:rPr>
          <w:color w:val="000000" w:themeColor="text1"/>
        </w:rPr>
        <w:t xml:space="preserve"> (n=1</w:t>
      </w:r>
      <w:r w:rsidR="001C5376" w:rsidRPr="0047536B">
        <w:rPr>
          <w:color w:val="000000" w:themeColor="text1"/>
        </w:rPr>
        <w:t>4</w:t>
      </w:r>
      <w:r w:rsidR="008A2886" w:rsidRPr="0047536B">
        <w:rPr>
          <w:color w:val="000000" w:themeColor="text1"/>
        </w:rPr>
        <w:t xml:space="preserve">), </w:t>
      </w:r>
      <w:r w:rsidR="006521BF" w:rsidRPr="0047536B">
        <w:rPr>
          <w:color w:val="000000" w:themeColor="text1"/>
        </w:rPr>
        <w:t>the animal was alive</w:t>
      </w:r>
      <w:r w:rsidR="000E7700" w:rsidRPr="0047536B">
        <w:rPr>
          <w:color w:val="000000" w:themeColor="text1"/>
        </w:rPr>
        <w:t xml:space="preserve"> but had dropped its collar</w:t>
      </w:r>
      <w:r w:rsidR="008A2886" w:rsidRPr="0047536B">
        <w:rPr>
          <w:color w:val="000000" w:themeColor="text1"/>
        </w:rPr>
        <w:t xml:space="preserve"> (n=4</w:t>
      </w:r>
      <w:r w:rsidR="001C5376" w:rsidRPr="0047536B">
        <w:rPr>
          <w:color w:val="000000" w:themeColor="text1"/>
        </w:rPr>
        <w:t>7</w:t>
      </w:r>
      <w:r w:rsidR="008A2886" w:rsidRPr="0047536B">
        <w:rPr>
          <w:color w:val="000000" w:themeColor="text1"/>
        </w:rPr>
        <w:t xml:space="preserve">), </w:t>
      </w:r>
      <w:r w:rsidR="00D92D0C" w:rsidRPr="0047536B">
        <w:rPr>
          <w:color w:val="000000" w:themeColor="text1"/>
        </w:rPr>
        <w:t xml:space="preserve">or </w:t>
      </w:r>
      <w:r w:rsidR="008A2886" w:rsidRPr="0047536B">
        <w:rPr>
          <w:color w:val="000000" w:themeColor="text1"/>
        </w:rPr>
        <w:t xml:space="preserve">the </w:t>
      </w:r>
      <w:r w:rsidR="000E7700" w:rsidRPr="0047536B">
        <w:rPr>
          <w:color w:val="000000" w:themeColor="text1"/>
        </w:rPr>
        <w:t xml:space="preserve">animal was still wearing a functioning </w:t>
      </w:r>
      <w:r w:rsidR="008A2886" w:rsidRPr="0047536B">
        <w:rPr>
          <w:color w:val="000000" w:themeColor="text1"/>
        </w:rPr>
        <w:t xml:space="preserve">collar </w:t>
      </w:r>
      <w:r w:rsidR="00D92D0C" w:rsidRPr="0047536B">
        <w:rPr>
          <w:color w:val="000000" w:themeColor="text1"/>
        </w:rPr>
        <w:t>at the time of writing</w:t>
      </w:r>
      <w:r w:rsidR="008A2886" w:rsidRPr="0047536B">
        <w:rPr>
          <w:color w:val="000000" w:themeColor="text1"/>
        </w:rPr>
        <w:t xml:space="preserve"> (n=1</w:t>
      </w:r>
      <w:r w:rsidR="00AB40E0" w:rsidRPr="0047536B">
        <w:rPr>
          <w:color w:val="000000" w:themeColor="text1"/>
        </w:rPr>
        <w:t>7</w:t>
      </w:r>
      <w:r w:rsidR="008A2886" w:rsidRPr="0047536B">
        <w:rPr>
          <w:color w:val="000000" w:themeColor="text1"/>
        </w:rPr>
        <w:t>). In</w:t>
      </w:r>
      <w:r w:rsidR="001E74C5" w:rsidRPr="0047536B">
        <w:rPr>
          <w:color w:val="000000" w:themeColor="text1"/>
        </w:rPr>
        <w:t xml:space="preserve"> </w:t>
      </w:r>
      <w:r w:rsidR="00D92D0C" w:rsidRPr="0047536B">
        <w:rPr>
          <w:color w:val="000000" w:themeColor="text1"/>
        </w:rPr>
        <w:t xml:space="preserve">the remaining </w:t>
      </w:r>
      <w:r w:rsidR="001E74C5" w:rsidRPr="0047536B">
        <w:rPr>
          <w:color w:val="000000" w:themeColor="text1"/>
        </w:rPr>
        <w:t>2</w:t>
      </w:r>
      <w:r w:rsidR="00AB40E0" w:rsidRPr="0047536B">
        <w:rPr>
          <w:color w:val="000000" w:themeColor="text1"/>
        </w:rPr>
        <w:t>3</w:t>
      </w:r>
      <w:r w:rsidR="001E74C5" w:rsidRPr="0047536B">
        <w:rPr>
          <w:color w:val="000000" w:themeColor="text1"/>
        </w:rPr>
        <w:t xml:space="preserve"> instances</w:t>
      </w:r>
      <w:r w:rsidR="00F7447E" w:rsidRPr="0047536B">
        <w:rPr>
          <w:color w:val="000000" w:themeColor="text1"/>
        </w:rPr>
        <w:t>,</w:t>
      </w:r>
      <w:r w:rsidR="001E74C5" w:rsidRPr="0047536B">
        <w:rPr>
          <w:color w:val="000000" w:themeColor="text1"/>
        </w:rPr>
        <w:t xml:space="preserve"> we lost connection with </w:t>
      </w:r>
      <w:r w:rsidR="004D6CCF" w:rsidRPr="0047536B">
        <w:rPr>
          <w:color w:val="000000" w:themeColor="text1"/>
        </w:rPr>
        <w:t>collars</w:t>
      </w:r>
      <w:r w:rsidR="006F51F5" w:rsidRPr="0047536B">
        <w:rPr>
          <w:color w:val="000000" w:themeColor="text1"/>
        </w:rPr>
        <w:t>; however,</w:t>
      </w:r>
      <w:r w:rsidR="004D6CCF" w:rsidRPr="0047536B">
        <w:rPr>
          <w:color w:val="000000" w:themeColor="text1"/>
        </w:rPr>
        <w:t xml:space="preserve"> </w:t>
      </w:r>
      <w:r w:rsidR="006F51F5" w:rsidRPr="0047536B">
        <w:rPr>
          <w:color w:val="000000" w:themeColor="text1"/>
        </w:rPr>
        <w:t xml:space="preserve">we </w:t>
      </w:r>
      <w:r w:rsidR="005019DB" w:rsidRPr="0047536B">
        <w:rPr>
          <w:color w:val="000000" w:themeColor="text1"/>
        </w:rPr>
        <w:t xml:space="preserve">know the animals were alive </w:t>
      </w:r>
      <w:r w:rsidR="001E74C5" w:rsidRPr="0047536B">
        <w:rPr>
          <w:color w:val="000000" w:themeColor="text1"/>
        </w:rPr>
        <w:t>in</w:t>
      </w:r>
      <w:r w:rsidR="00083264" w:rsidRPr="0047536B">
        <w:rPr>
          <w:color w:val="000000" w:themeColor="text1"/>
        </w:rPr>
        <w:t xml:space="preserve"> 1</w:t>
      </w:r>
      <w:r w:rsidR="00AB40E0" w:rsidRPr="0047536B">
        <w:rPr>
          <w:color w:val="000000" w:themeColor="text1"/>
        </w:rPr>
        <w:t>7</w:t>
      </w:r>
      <w:r w:rsidR="009548B9" w:rsidRPr="0047536B">
        <w:rPr>
          <w:color w:val="000000" w:themeColor="text1"/>
        </w:rPr>
        <w:t xml:space="preserve"> </w:t>
      </w:r>
      <w:r w:rsidR="00D04478" w:rsidRPr="0047536B">
        <w:rPr>
          <w:color w:val="000000" w:themeColor="text1"/>
        </w:rPr>
        <w:t xml:space="preserve">of these </w:t>
      </w:r>
      <w:r w:rsidR="00A01325" w:rsidRPr="0047536B">
        <w:rPr>
          <w:color w:val="000000" w:themeColor="text1"/>
        </w:rPr>
        <w:t>instances</w:t>
      </w:r>
      <w:r w:rsidR="00D04478" w:rsidRPr="0047536B">
        <w:rPr>
          <w:color w:val="000000" w:themeColor="text1"/>
        </w:rPr>
        <w:t xml:space="preserve"> </w:t>
      </w:r>
      <w:r w:rsidR="009548B9" w:rsidRPr="0047536B">
        <w:rPr>
          <w:color w:val="000000" w:themeColor="text1"/>
        </w:rPr>
        <w:t>due to subsequent recapture or DNA detection.</w:t>
      </w:r>
      <w:r w:rsidR="00083264" w:rsidRPr="0047536B">
        <w:rPr>
          <w:color w:val="000000" w:themeColor="text1"/>
        </w:rPr>
        <w:t xml:space="preserve"> </w:t>
      </w:r>
      <w:r w:rsidR="005B1377" w:rsidRPr="0047536B">
        <w:rPr>
          <w:color w:val="000000" w:themeColor="text1"/>
        </w:rPr>
        <w:t xml:space="preserve">In </w:t>
      </w:r>
      <w:r w:rsidR="009A3343" w:rsidRPr="0047536B">
        <w:rPr>
          <w:color w:val="000000" w:themeColor="text1"/>
        </w:rPr>
        <w:t xml:space="preserve">the </w:t>
      </w:r>
      <w:r w:rsidR="00AB40E0" w:rsidRPr="0047536B">
        <w:rPr>
          <w:color w:val="000000" w:themeColor="text1"/>
        </w:rPr>
        <w:t>6</w:t>
      </w:r>
      <w:r w:rsidR="009548B9" w:rsidRPr="0047536B">
        <w:rPr>
          <w:color w:val="000000" w:themeColor="text1"/>
        </w:rPr>
        <w:t xml:space="preserve"> </w:t>
      </w:r>
      <w:r w:rsidR="008429DD" w:rsidRPr="0047536B">
        <w:rPr>
          <w:color w:val="000000" w:themeColor="text1"/>
        </w:rPr>
        <w:t>cases</w:t>
      </w:r>
      <w:r w:rsidR="00035FF3" w:rsidRPr="0047536B">
        <w:rPr>
          <w:color w:val="000000" w:themeColor="text1"/>
        </w:rPr>
        <w:t xml:space="preserve"> where the bears’ fate remained </w:t>
      </w:r>
      <w:r w:rsidR="009A3343" w:rsidRPr="0047536B">
        <w:rPr>
          <w:color w:val="000000" w:themeColor="text1"/>
        </w:rPr>
        <w:t>unknown</w:t>
      </w:r>
      <w:r w:rsidR="005B1377" w:rsidRPr="0047536B">
        <w:rPr>
          <w:color w:val="000000" w:themeColor="text1"/>
        </w:rPr>
        <w:t xml:space="preserve">, it is possible </w:t>
      </w:r>
      <w:r w:rsidR="005019DB" w:rsidRPr="0047536B">
        <w:rPr>
          <w:color w:val="000000" w:themeColor="text1"/>
        </w:rPr>
        <w:t xml:space="preserve">the </w:t>
      </w:r>
      <w:r w:rsidR="009A3343" w:rsidRPr="0047536B">
        <w:rPr>
          <w:color w:val="000000" w:themeColor="text1"/>
        </w:rPr>
        <w:t xml:space="preserve">collar </w:t>
      </w:r>
      <w:r w:rsidR="005B1377" w:rsidRPr="0047536B">
        <w:rPr>
          <w:color w:val="000000" w:themeColor="text1"/>
        </w:rPr>
        <w:t xml:space="preserve">was </w:t>
      </w:r>
      <w:r w:rsidR="009A3343" w:rsidRPr="0047536B">
        <w:rPr>
          <w:color w:val="000000" w:themeColor="text1"/>
        </w:rPr>
        <w:t xml:space="preserve">destroyed </w:t>
      </w:r>
      <w:r w:rsidR="005019DB" w:rsidRPr="0047536B">
        <w:rPr>
          <w:color w:val="000000" w:themeColor="text1"/>
        </w:rPr>
        <w:t xml:space="preserve">during a human-caused </w:t>
      </w:r>
      <w:r w:rsidR="009A3343" w:rsidRPr="0047536B">
        <w:rPr>
          <w:color w:val="000000" w:themeColor="text1"/>
        </w:rPr>
        <w:t>mortality (</w:t>
      </w:r>
      <w:r w:rsidR="005019DB" w:rsidRPr="0047536B">
        <w:rPr>
          <w:color w:val="000000" w:themeColor="text1"/>
        </w:rPr>
        <w:t>i.e.</w:t>
      </w:r>
      <w:r w:rsidR="006F51F5" w:rsidRPr="0047536B">
        <w:rPr>
          <w:color w:val="000000" w:themeColor="text1"/>
        </w:rPr>
        <w:t>,</w:t>
      </w:r>
      <w:r w:rsidR="005019DB" w:rsidRPr="0047536B">
        <w:rPr>
          <w:color w:val="000000" w:themeColor="text1"/>
        </w:rPr>
        <w:t xml:space="preserve"> unreported conflict kill</w:t>
      </w:r>
      <w:r w:rsidR="00736309" w:rsidRPr="0047536B">
        <w:rPr>
          <w:color w:val="000000" w:themeColor="text1"/>
        </w:rPr>
        <w:t xml:space="preserve">, </w:t>
      </w:r>
      <w:r w:rsidR="009A3343" w:rsidRPr="0047536B">
        <w:rPr>
          <w:color w:val="000000" w:themeColor="text1"/>
        </w:rPr>
        <w:t>poaching</w:t>
      </w:r>
      <w:r w:rsidR="00736309" w:rsidRPr="0047536B">
        <w:rPr>
          <w:color w:val="000000" w:themeColor="text1"/>
        </w:rPr>
        <w:t>, or collision</w:t>
      </w:r>
      <w:r w:rsidR="009A3343" w:rsidRPr="0047536B">
        <w:rPr>
          <w:color w:val="000000" w:themeColor="text1"/>
        </w:rPr>
        <w:t>)</w:t>
      </w:r>
      <w:r w:rsidR="006F51F5" w:rsidRPr="0047536B">
        <w:rPr>
          <w:color w:val="000000" w:themeColor="text1"/>
        </w:rPr>
        <w:t>,</w:t>
      </w:r>
      <w:r w:rsidR="009A3343" w:rsidRPr="0047536B">
        <w:rPr>
          <w:color w:val="000000" w:themeColor="text1"/>
        </w:rPr>
        <w:t xml:space="preserve"> </w:t>
      </w:r>
      <w:r w:rsidR="005B1377" w:rsidRPr="0047536B">
        <w:rPr>
          <w:color w:val="000000" w:themeColor="text1"/>
        </w:rPr>
        <w:t xml:space="preserve">but </w:t>
      </w:r>
      <w:r w:rsidR="009A3343" w:rsidRPr="0047536B">
        <w:rPr>
          <w:color w:val="000000" w:themeColor="text1"/>
        </w:rPr>
        <w:t xml:space="preserve">we </w:t>
      </w:r>
      <w:r w:rsidR="005019DB" w:rsidRPr="0047536B">
        <w:rPr>
          <w:color w:val="000000" w:themeColor="text1"/>
        </w:rPr>
        <w:t xml:space="preserve">know </w:t>
      </w:r>
      <w:r w:rsidR="009A3343" w:rsidRPr="0047536B">
        <w:rPr>
          <w:color w:val="000000" w:themeColor="text1"/>
        </w:rPr>
        <w:t xml:space="preserve">the majority of the connection failures were </w:t>
      </w:r>
      <w:r w:rsidR="0026184B" w:rsidRPr="0047536B">
        <w:rPr>
          <w:color w:val="000000" w:themeColor="text1"/>
        </w:rPr>
        <w:t xml:space="preserve">not mortalities but rather </w:t>
      </w:r>
      <w:r w:rsidR="009A3343" w:rsidRPr="0047536B">
        <w:rPr>
          <w:color w:val="000000" w:themeColor="text1"/>
        </w:rPr>
        <w:t>collar failures.</w:t>
      </w:r>
      <w:r w:rsidR="00B600EA" w:rsidRPr="0047536B">
        <w:rPr>
          <w:color w:val="000000" w:themeColor="text1"/>
        </w:rPr>
        <w:t xml:space="preserve"> </w:t>
      </w:r>
      <w:r w:rsidR="005019DB" w:rsidRPr="0047536B">
        <w:rPr>
          <w:color w:val="000000" w:themeColor="text1"/>
        </w:rPr>
        <w:t xml:space="preserve">Of the </w:t>
      </w:r>
      <w:r w:rsidR="00F648D3" w:rsidRPr="0047536B">
        <w:rPr>
          <w:color w:val="000000" w:themeColor="text1"/>
        </w:rPr>
        <w:t>6</w:t>
      </w:r>
      <w:r w:rsidR="009548B9" w:rsidRPr="0047536B">
        <w:rPr>
          <w:color w:val="000000" w:themeColor="text1"/>
        </w:rPr>
        <w:t xml:space="preserve"> </w:t>
      </w:r>
      <w:r w:rsidR="005019DB" w:rsidRPr="0047536B">
        <w:rPr>
          <w:color w:val="000000" w:themeColor="text1"/>
        </w:rPr>
        <w:t xml:space="preserve">unknown fates, </w:t>
      </w:r>
      <w:r w:rsidR="003C4417" w:rsidRPr="0047536B">
        <w:rPr>
          <w:color w:val="000000" w:themeColor="text1"/>
        </w:rPr>
        <w:t>4</w:t>
      </w:r>
      <w:r w:rsidR="005019DB" w:rsidRPr="0047536B">
        <w:rPr>
          <w:color w:val="000000" w:themeColor="text1"/>
        </w:rPr>
        <w:t xml:space="preserve"> </w:t>
      </w:r>
      <w:r w:rsidR="006F51F5" w:rsidRPr="0047536B">
        <w:rPr>
          <w:color w:val="000000" w:themeColor="text1"/>
        </w:rPr>
        <w:t xml:space="preserve">animals had </w:t>
      </w:r>
      <w:r w:rsidR="005019DB" w:rsidRPr="0047536B">
        <w:rPr>
          <w:color w:val="000000" w:themeColor="text1"/>
        </w:rPr>
        <w:t xml:space="preserve">last </w:t>
      </w:r>
      <w:r w:rsidR="006F51F5" w:rsidRPr="0047536B">
        <w:rPr>
          <w:color w:val="000000" w:themeColor="text1"/>
        </w:rPr>
        <w:t xml:space="preserve">collar </w:t>
      </w:r>
      <w:r w:rsidR="005019DB" w:rsidRPr="0047536B">
        <w:rPr>
          <w:color w:val="000000" w:themeColor="text1"/>
        </w:rPr>
        <w:t>locations &gt;</w:t>
      </w:r>
      <w:r w:rsidR="003C4417" w:rsidRPr="0047536B">
        <w:rPr>
          <w:color w:val="000000" w:themeColor="text1"/>
        </w:rPr>
        <w:t>1.5</w:t>
      </w:r>
      <w:r w:rsidR="005019DB" w:rsidRPr="0047536B">
        <w:rPr>
          <w:color w:val="000000" w:themeColor="text1"/>
        </w:rPr>
        <w:t xml:space="preserve"> km </w:t>
      </w:r>
      <w:r w:rsidR="00B600EA" w:rsidRPr="0047536B">
        <w:rPr>
          <w:color w:val="000000" w:themeColor="text1"/>
        </w:rPr>
        <w:t xml:space="preserve">from </w:t>
      </w:r>
      <w:r w:rsidR="003C4417" w:rsidRPr="0047536B">
        <w:rPr>
          <w:color w:val="000000" w:themeColor="text1"/>
        </w:rPr>
        <w:t>a road, railway, or human settlement</w:t>
      </w:r>
      <w:r w:rsidR="00B600EA" w:rsidRPr="0047536B">
        <w:rPr>
          <w:color w:val="000000" w:themeColor="text1"/>
        </w:rPr>
        <w:t xml:space="preserve">, suggesting the connection loss was unlikely </w:t>
      </w:r>
      <w:r w:rsidR="005019DB" w:rsidRPr="0047536B">
        <w:rPr>
          <w:color w:val="000000" w:themeColor="text1"/>
        </w:rPr>
        <w:t>due to a human-caused mortality</w:t>
      </w:r>
      <w:r w:rsidR="00B600EA" w:rsidRPr="0047536B">
        <w:rPr>
          <w:color w:val="000000" w:themeColor="text1"/>
        </w:rPr>
        <w:t>.</w:t>
      </w:r>
      <w:r w:rsidR="00F648D3" w:rsidRPr="0047536B">
        <w:rPr>
          <w:color w:val="000000" w:themeColor="text1"/>
        </w:rPr>
        <w:t xml:space="preserve"> O</w:t>
      </w:r>
      <w:r w:rsidR="005B1377" w:rsidRPr="0047536B">
        <w:rPr>
          <w:color w:val="000000" w:themeColor="text1"/>
        </w:rPr>
        <w:t xml:space="preserve">f the remaining 2 </w:t>
      </w:r>
      <w:r w:rsidR="00F7447E" w:rsidRPr="0047536B">
        <w:rPr>
          <w:color w:val="000000" w:themeColor="text1"/>
        </w:rPr>
        <w:t xml:space="preserve">animals with </w:t>
      </w:r>
      <w:r w:rsidR="003C4417" w:rsidRPr="0047536B">
        <w:rPr>
          <w:color w:val="000000" w:themeColor="text1"/>
        </w:rPr>
        <w:t>unknown fates</w:t>
      </w:r>
      <w:r w:rsidR="005B1377" w:rsidRPr="0047536B">
        <w:rPr>
          <w:color w:val="000000" w:themeColor="text1"/>
        </w:rPr>
        <w:t xml:space="preserve">, </w:t>
      </w:r>
      <w:r w:rsidR="008429DD" w:rsidRPr="0047536B">
        <w:rPr>
          <w:color w:val="000000" w:themeColor="text1"/>
        </w:rPr>
        <w:t xml:space="preserve">the last relocation for one was </w:t>
      </w:r>
      <w:r w:rsidR="003C4417" w:rsidRPr="0047536B">
        <w:rPr>
          <w:color w:val="000000" w:themeColor="text1"/>
        </w:rPr>
        <w:t>0.5-1.5 km</w:t>
      </w:r>
      <w:r w:rsidR="005B1377" w:rsidRPr="0047536B">
        <w:rPr>
          <w:color w:val="000000" w:themeColor="text1"/>
        </w:rPr>
        <w:t xml:space="preserve"> from a road, railway, or human settlement</w:t>
      </w:r>
      <w:r w:rsidR="003C4417" w:rsidRPr="0047536B">
        <w:rPr>
          <w:color w:val="000000" w:themeColor="text1"/>
        </w:rPr>
        <w:t>, and</w:t>
      </w:r>
      <w:r w:rsidR="00F648D3" w:rsidRPr="0047536B">
        <w:rPr>
          <w:color w:val="000000" w:themeColor="text1"/>
        </w:rPr>
        <w:t xml:space="preserve"> </w:t>
      </w:r>
      <w:r w:rsidR="008429DD" w:rsidRPr="0047536B">
        <w:rPr>
          <w:color w:val="000000" w:themeColor="text1"/>
        </w:rPr>
        <w:t xml:space="preserve">the other was </w:t>
      </w:r>
      <w:r w:rsidR="003C4417" w:rsidRPr="0047536B">
        <w:rPr>
          <w:color w:val="000000" w:themeColor="text1"/>
        </w:rPr>
        <w:t xml:space="preserve">&lt;0.5 km. </w:t>
      </w:r>
      <w:r w:rsidR="008429DD" w:rsidRPr="0047536B">
        <w:rPr>
          <w:color w:val="000000" w:themeColor="text1"/>
        </w:rPr>
        <w:t xml:space="preserve">Indeed, collars </w:t>
      </w:r>
      <w:r w:rsidR="008429DD" w:rsidRPr="00643305">
        <w:rPr>
          <w:color w:val="000000" w:themeColor="text1"/>
        </w:rPr>
        <w:t xml:space="preserve">involved in road and rail collisions were often severely damaged, impairing their normal function. </w:t>
      </w:r>
      <w:r w:rsidR="00716ABC" w:rsidRPr="00643305">
        <w:rPr>
          <w:color w:val="000000" w:themeColor="text1"/>
        </w:rPr>
        <w:t>Thus,</w:t>
      </w:r>
      <w:r w:rsidR="008429DD" w:rsidRPr="00643305">
        <w:rPr>
          <w:color w:val="000000" w:themeColor="text1"/>
        </w:rPr>
        <w:t xml:space="preserve"> it’s possible some of these unknown fates were undetected mortalities. However, </w:t>
      </w:r>
      <w:r w:rsidR="008429DD" w:rsidRPr="00643305">
        <w:rPr>
          <w:color w:val="000000" w:themeColor="text1"/>
        </w:rPr>
        <w:lastRenderedPageBreak/>
        <w:t>i</w:t>
      </w:r>
      <w:r w:rsidR="005B1377" w:rsidRPr="00643305">
        <w:rPr>
          <w:color w:val="000000" w:themeColor="text1"/>
        </w:rPr>
        <w:t xml:space="preserve">t is </w:t>
      </w:r>
      <w:r w:rsidR="008429DD" w:rsidRPr="00643305">
        <w:rPr>
          <w:color w:val="000000" w:themeColor="text1"/>
        </w:rPr>
        <w:t xml:space="preserve">also </w:t>
      </w:r>
      <w:r w:rsidR="005B1377" w:rsidRPr="00643305">
        <w:rPr>
          <w:color w:val="000000" w:themeColor="text1"/>
        </w:rPr>
        <w:t>important to note</w:t>
      </w:r>
      <w:r w:rsidR="006C6F45" w:rsidRPr="00643305">
        <w:rPr>
          <w:color w:val="000000" w:themeColor="text1"/>
        </w:rPr>
        <w:t xml:space="preserve"> </w:t>
      </w:r>
      <w:r w:rsidR="005B1377" w:rsidRPr="00643305">
        <w:rPr>
          <w:color w:val="000000" w:themeColor="text1"/>
        </w:rPr>
        <w:t xml:space="preserve">that </w:t>
      </w:r>
      <w:r w:rsidR="006C6F45" w:rsidRPr="00643305">
        <w:rPr>
          <w:color w:val="000000" w:themeColor="text1"/>
        </w:rPr>
        <w:t xml:space="preserve">many of the </w:t>
      </w:r>
      <w:r w:rsidR="00995999" w:rsidRPr="00643305">
        <w:rPr>
          <w:color w:val="000000" w:themeColor="text1"/>
        </w:rPr>
        <w:t xml:space="preserve">collars with </w:t>
      </w:r>
      <w:r w:rsidR="0026184B" w:rsidRPr="00643305">
        <w:rPr>
          <w:color w:val="000000" w:themeColor="text1"/>
        </w:rPr>
        <w:t xml:space="preserve">connection </w:t>
      </w:r>
      <w:r w:rsidR="006C6F45" w:rsidRPr="00643305">
        <w:rPr>
          <w:color w:val="000000" w:themeColor="text1"/>
        </w:rPr>
        <w:t>fail</w:t>
      </w:r>
      <w:r w:rsidR="0026184B" w:rsidRPr="00643305">
        <w:rPr>
          <w:color w:val="000000" w:themeColor="text1"/>
        </w:rPr>
        <w:t>ures</w:t>
      </w:r>
      <w:r w:rsidR="006C6F45" w:rsidRPr="00643305">
        <w:rPr>
          <w:color w:val="000000" w:themeColor="text1"/>
        </w:rPr>
        <w:t xml:space="preserve"> </w:t>
      </w:r>
      <w:r w:rsidR="00995999" w:rsidRPr="00643305">
        <w:rPr>
          <w:color w:val="000000" w:themeColor="text1"/>
        </w:rPr>
        <w:t xml:space="preserve">that were </w:t>
      </w:r>
      <w:r w:rsidR="006C6F45" w:rsidRPr="00643305">
        <w:rPr>
          <w:color w:val="000000" w:themeColor="text1"/>
        </w:rPr>
        <w:t xml:space="preserve">eventually confirmed </w:t>
      </w:r>
      <w:r w:rsidR="00995999" w:rsidRPr="00643305">
        <w:rPr>
          <w:color w:val="000000" w:themeColor="text1"/>
        </w:rPr>
        <w:t xml:space="preserve">to be </w:t>
      </w:r>
      <w:del w:id="8" w:author="Clayton Lamb" w:date="2023-07-19T14:20:00Z">
        <w:r w:rsidR="00643305" w:rsidRPr="00643305" w:rsidDel="003D0BC4">
          <w:rPr>
            <w:color w:val="000000"/>
          </w:rPr>
          <w:delText xml:space="preserve">confirmed to be </w:delText>
        </w:r>
      </w:del>
      <w:r w:rsidR="00643305" w:rsidRPr="00643305">
        <w:rPr>
          <w:color w:val="000000"/>
        </w:rPr>
        <w:t xml:space="preserve">simple collar failures that </w:t>
      </w:r>
      <w:r w:rsidR="00995999" w:rsidRPr="00643305">
        <w:rPr>
          <w:color w:val="000000" w:themeColor="text1"/>
        </w:rPr>
        <w:t xml:space="preserve">had </w:t>
      </w:r>
      <w:r w:rsidR="006C6F45" w:rsidRPr="00643305">
        <w:rPr>
          <w:color w:val="000000" w:themeColor="text1"/>
        </w:rPr>
        <w:t xml:space="preserve">also stopped working close to roads and people. </w:t>
      </w:r>
      <w:r w:rsidR="005D0CF3" w:rsidRPr="00643305">
        <w:rPr>
          <w:color w:val="000000" w:themeColor="text1"/>
        </w:rPr>
        <w:t>For this analysis w</w:t>
      </w:r>
      <w:r w:rsidR="009A3343" w:rsidRPr="00643305">
        <w:rPr>
          <w:color w:val="000000" w:themeColor="text1"/>
        </w:rPr>
        <w:t xml:space="preserve">e assume the </w:t>
      </w:r>
      <w:r w:rsidR="00F648D3" w:rsidRPr="00643305">
        <w:rPr>
          <w:color w:val="000000" w:themeColor="text1"/>
        </w:rPr>
        <w:t>6</w:t>
      </w:r>
      <w:r w:rsidR="009548B9" w:rsidRPr="00643305">
        <w:rPr>
          <w:color w:val="000000" w:themeColor="text1"/>
        </w:rPr>
        <w:t xml:space="preserve"> </w:t>
      </w:r>
      <w:r w:rsidR="009A3343" w:rsidRPr="00643305">
        <w:rPr>
          <w:color w:val="000000" w:themeColor="text1"/>
        </w:rPr>
        <w:t xml:space="preserve">unknown fates are also censored fates and not </w:t>
      </w:r>
      <w:r w:rsidR="00897E8A" w:rsidRPr="00643305">
        <w:rPr>
          <w:color w:val="000000" w:themeColor="text1"/>
        </w:rPr>
        <w:t xml:space="preserve">deaths </w:t>
      </w:r>
      <w:r w:rsidR="00083264" w:rsidRPr="00643305">
        <w:rPr>
          <w:color w:val="000000" w:themeColor="text1"/>
        </w:rPr>
        <w:t>while</w:t>
      </w:r>
      <w:r w:rsidR="009A3343" w:rsidRPr="00643305">
        <w:rPr>
          <w:color w:val="000000" w:themeColor="text1"/>
        </w:rPr>
        <w:t xml:space="preserve"> acknowledg</w:t>
      </w:r>
      <w:r w:rsidR="00083264" w:rsidRPr="00643305">
        <w:rPr>
          <w:color w:val="000000" w:themeColor="text1"/>
        </w:rPr>
        <w:t>ing</w:t>
      </w:r>
      <w:r w:rsidR="009A3343" w:rsidRPr="00643305">
        <w:rPr>
          <w:color w:val="000000" w:themeColor="text1"/>
        </w:rPr>
        <w:t xml:space="preserve"> that this assumption means </w:t>
      </w:r>
      <w:r w:rsidR="00AA5482" w:rsidRPr="00643305">
        <w:rPr>
          <w:color w:val="000000" w:themeColor="text1"/>
        </w:rPr>
        <w:t>we are estimating a</w:t>
      </w:r>
      <w:r w:rsidR="009A3343" w:rsidRPr="00643305">
        <w:rPr>
          <w:color w:val="000000" w:themeColor="text1"/>
        </w:rPr>
        <w:t xml:space="preserve"> conservative </w:t>
      </w:r>
      <w:r w:rsidR="002B702D" w:rsidRPr="00643305">
        <w:rPr>
          <w:color w:val="000000" w:themeColor="text1"/>
        </w:rPr>
        <w:t xml:space="preserve">mortality </w:t>
      </w:r>
      <w:r w:rsidR="009A3343" w:rsidRPr="00643305">
        <w:rPr>
          <w:color w:val="000000" w:themeColor="text1"/>
        </w:rPr>
        <w:t xml:space="preserve">rate which may be slightly </w:t>
      </w:r>
      <w:r w:rsidR="00AA5482" w:rsidRPr="00643305">
        <w:rPr>
          <w:color w:val="000000" w:themeColor="text1"/>
        </w:rPr>
        <w:t>higher</w:t>
      </w:r>
      <w:r w:rsidR="009A3343" w:rsidRPr="0047536B">
        <w:rPr>
          <w:color w:val="000000" w:themeColor="text1"/>
        </w:rPr>
        <w:t xml:space="preserve"> if some of these</w:t>
      </w:r>
      <w:r w:rsidR="0026184B" w:rsidRPr="0047536B">
        <w:rPr>
          <w:color w:val="000000" w:themeColor="text1"/>
        </w:rPr>
        <w:t xml:space="preserve"> unknown fates</w:t>
      </w:r>
      <w:r w:rsidR="009A3343" w:rsidRPr="0047536B">
        <w:rPr>
          <w:color w:val="000000" w:themeColor="text1"/>
        </w:rPr>
        <w:t xml:space="preserve"> were </w:t>
      </w:r>
      <w:r w:rsidR="00736309" w:rsidRPr="0047536B">
        <w:rPr>
          <w:color w:val="000000" w:themeColor="text1"/>
        </w:rPr>
        <w:t>deaths</w:t>
      </w:r>
      <w:r w:rsidR="009A3343" w:rsidRPr="0047536B">
        <w:rPr>
          <w:color w:val="000000" w:themeColor="text1"/>
        </w:rPr>
        <w:t>.</w:t>
      </w:r>
      <w:r w:rsidR="00B600EA" w:rsidRPr="0047536B">
        <w:rPr>
          <w:color w:val="000000" w:themeColor="text1"/>
        </w:rPr>
        <w:t xml:space="preserve"> </w:t>
      </w:r>
    </w:p>
    <w:p w14:paraId="2D05FD7E" w14:textId="25D9B9C7" w:rsidR="00787665" w:rsidRPr="0047536B" w:rsidRDefault="009A3343" w:rsidP="009304AE">
      <w:pPr>
        <w:spacing w:line="480" w:lineRule="auto"/>
        <w:rPr>
          <w:color w:val="000000" w:themeColor="text1"/>
        </w:rPr>
      </w:pPr>
      <w:r w:rsidRPr="0047536B">
        <w:rPr>
          <w:color w:val="000000" w:themeColor="text1"/>
        </w:rPr>
        <w:tab/>
      </w:r>
      <w:r w:rsidR="00DC6875" w:rsidRPr="0047536B">
        <w:rPr>
          <w:color w:val="000000" w:themeColor="text1"/>
        </w:rPr>
        <w:t>We monitored</w:t>
      </w:r>
      <w:r w:rsidR="00DA6AA9" w:rsidRPr="0047536B">
        <w:rPr>
          <w:color w:val="000000" w:themeColor="text1"/>
        </w:rPr>
        <w:t xml:space="preserve"> </w:t>
      </w:r>
      <w:r w:rsidR="00DC6875" w:rsidRPr="0047536B">
        <w:rPr>
          <w:color w:val="000000" w:themeColor="text1"/>
        </w:rPr>
        <w:t xml:space="preserve">reproduction </w:t>
      </w:r>
      <w:r w:rsidR="004267EA" w:rsidRPr="0047536B">
        <w:rPr>
          <w:color w:val="000000" w:themeColor="text1"/>
        </w:rPr>
        <w:t>of</w:t>
      </w:r>
      <w:r w:rsidR="00DC6875" w:rsidRPr="0047536B">
        <w:rPr>
          <w:color w:val="000000" w:themeColor="text1"/>
        </w:rPr>
        <w:t xml:space="preserve"> 3</w:t>
      </w:r>
      <w:r w:rsidR="00EB68B0" w:rsidRPr="0047536B">
        <w:rPr>
          <w:color w:val="000000" w:themeColor="text1"/>
        </w:rPr>
        <w:t>6</w:t>
      </w:r>
      <w:r w:rsidR="00DC6875" w:rsidRPr="0047536B">
        <w:rPr>
          <w:color w:val="000000" w:themeColor="text1"/>
        </w:rPr>
        <w:t xml:space="preserve"> </w:t>
      </w:r>
      <w:r w:rsidR="001B2F9E" w:rsidRPr="0047536B">
        <w:rPr>
          <w:color w:val="000000" w:themeColor="text1"/>
        </w:rPr>
        <w:t xml:space="preserve">subadult and adult </w:t>
      </w:r>
      <w:r w:rsidR="00DC6875" w:rsidRPr="0047536B">
        <w:rPr>
          <w:color w:val="000000" w:themeColor="text1"/>
        </w:rPr>
        <w:t xml:space="preserve">females across </w:t>
      </w:r>
      <w:r w:rsidR="00944491" w:rsidRPr="0047536B">
        <w:rPr>
          <w:color w:val="000000" w:themeColor="text1"/>
        </w:rPr>
        <w:t>9</w:t>
      </w:r>
      <w:r w:rsidR="00EB68B0" w:rsidRPr="0047536B">
        <w:rPr>
          <w:color w:val="000000" w:themeColor="text1"/>
        </w:rPr>
        <w:t>4</w:t>
      </w:r>
      <w:r w:rsidR="00DC6875" w:rsidRPr="0047536B">
        <w:rPr>
          <w:color w:val="000000" w:themeColor="text1"/>
        </w:rPr>
        <w:t xml:space="preserve"> animal-years</w:t>
      </w:r>
      <w:r w:rsidR="00771B7B" w:rsidRPr="0047536B">
        <w:rPr>
          <w:color w:val="000000" w:themeColor="text1"/>
        </w:rPr>
        <w:t xml:space="preserve"> and </w:t>
      </w:r>
      <w:r w:rsidR="006125ED" w:rsidRPr="0047536B">
        <w:rPr>
          <w:color w:val="000000" w:themeColor="text1"/>
        </w:rPr>
        <w:t xml:space="preserve">detected </w:t>
      </w:r>
      <w:r w:rsidR="00DA6AA9" w:rsidRPr="0047536B">
        <w:rPr>
          <w:color w:val="000000" w:themeColor="text1"/>
        </w:rPr>
        <w:t>2</w:t>
      </w:r>
      <w:r w:rsidR="00EB68B0" w:rsidRPr="0047536B">
        <w:rPr>
          <w:color w:val="000000" w:themeColor="text1"/>
        </w:rPr>
        <w:t>3</w:t>
      </w:r>
      <w:r w:rsidR="00771B7B" w:rsidRPr="0047536B">
        <w:rPr>
          <w:color w:val="000000" w:themeColor="text1"/>
        </w:rPr>
        <w:t xml:space="preserve"> litters</w:t>
      </w:r>
      <w:r w:rsidR="001B2F9E" w:rsidRPr="0047536B">
        <w:rPr>
          <w:color w:val="000000" w:themeColor="text1"/>
        </w:rPr>
        <w:t xml:space="preserve"> of various aged offspring</w:t>
      </w:r>
      <w:r w:rsidR="00DC6875" w:rsidRPr="0047536B">
        <w:rPr>
          <w:color w:val="000000" w:themeColor="text1"/>
        </w:rPr>
        <w:t xml:space="preserve">. </w:t>
      </w:r>
      <w:r w:rsidR="00C82A3D" w:rsidRPr="0047536B">
        <w:rPr>
          <w:color w:val="000000" w:themeColor="text1"/>
        </w:rPr>
        <w:t xml:space="preserve">Females </w:t>
      </w:r>
      <w:r w:rsidR="00200C0C" w:rsidRPr="0047536B">
        <w:rPr>
          <w:color w:val="000000" w:themeColor="text1"/>
        </w:rPr>
        <w:t>spent</w:t>
      </w:r>
      <w:r w:rsidR="00C82A3D" w:rsidRPr="0047536B">
        <w:rPr>
          <w:color w:val="000000" w:themeColor="text1"/>
        </w:rPr>
        <w:t xml:space="preserve"> </w:t>
      </w:r>
      <w:r w:rsidR="00944491" w:rsidRPr="0047536B">
        <w:rPr>
          <w:color w:val="000000" w:themeColor="text1"/>
        </w:rPr>
        <w:t>5</w:t>
      </w:r>
      <w:r w:rsidR="00EB68B0" w:rsidRPr="0047536B">
        <w:rPr>
          <w:color w:val="000000" w:themeColor="text1"/>
        </w:rPr>
        <w:t>4</w:t>
      </w:r>
      <w:r w:rsidR="00DC6875" w:rsidRPr="0047536B">
        <w:rPr>
          <w:color w:val="000000" w:themeColor="text1"/>
        </w:rPr>
        <w:t xml:space="preserve"> </w:t>
      </w:r>
      <w:r w:rsidR="00C82A3D" w:rsidRPr="0047536B">
        <w:rPr>
          <w:color w:val="000000" w:themeColor="text1"/>
        </w:rPr>
        <w:t>animal</w:t>
      </w:r>
      <w:r w:rsidR="00DA6AA9" w:rsidRPr="0047536B">
        <w:rPr>
          <w:color w:val="000000" w:themeColor="text1"/>
        </w:rPr>
        <w:t>-years</w:t>
      </w:r>
      <w:r w:rsidR="00200C0C" w:rsidRPr="0047536B">
        <w:rPr>
          <w:color w:val="000000" w:themeColor="text1"/>
        </w:rPr>
        <w:t xml:space="preserve"> alone</w:t>
      </w:r>
      <w:r w:rsidR="00C82A3D" w:rsidRPr="0047536B">
        <w:rPr>
          <w:color w:val="000000" w:themeColor="text1"/>
        </w:rPr>
        <w:t xml:space="preserve">, </w:t>
      </w:r>
      <w:r w:rsidR="00DC6875" w:rsidRPr="0047536B">
        <w:rPr>
          <w:color w:val="000000" w:themeColor="text1"/>
        </w:rPr>
        <w:t>1</w:t>
      </w:r>
      <w:r w:rsidR="00EB68B0" w:rsidRPr="0047536B">
        <w:rPr>
          <w:color w:val="000000" w:themeColor="text1"/>
        </w:rPr>
        <w:t>8</w:t>
      </w:r>
      <w:r w:rsidR="00DC6875" w:rsidRPr="0047536B">
        <w:rPr>
          <w:color w:val="000000" w:themeColor="text1"/>
        </w:rPr>
        <w:t xml:space="preserve"> with cubs, 1</w:t>
      </w:r>
      <w:r w:rsidR="00944491" w:rsidRPr="0047536B">
        <w:rPr>
          <w:color w:val="000000" w:themeColor="text1"/>
        </w:rPr>
        <w:t>3</w:t>
      </w:r>
      <w:r w:rsidR="00DC6875" w:rsidRPr="0047536B">
        <w:rPr>
          <w:color w:val="000000" w:themeColor="text1"/>
        </w:rPr>
        <w:t xml:space="preserve"> with yearlings, </w:t>
      </w:r>
      <w:r w:rsidR="00736309" w:rsidRPr="0047536B">
        <w:rPr>
          <w:color w:val="000000" w:themeColor="text1"/>
        </w:rPr>
        <w:t xml:space="preserve">7 </w:t>
      </w:r>
      <w:r w:rsidR="00DC6875" w:rsidRPr="0047536B">
        <w:rPr>
          <w:color w:val="000000" w:themeColor="text1"/>
        </w:rPr>
        <w:t xml:space="preserve">with </w:t>
      </w:r>
      <w:r w:rsidR="006125ED" w:rsidRPr="0047536B">
        <w:rPr>
          <w:color w:val="000000" w:themeColor="text1"/>
        </w:rPr>
        <w:t>two-year-olds</w:t>
      </w:r>
      <w:r w:rsidR="00DC6875" w:rsidRPr="0047536B">
        <w:rPr>
          <w:color w:val="000000" w:themeColor="text1"/>
        </w:rPr>
        <w:t xml:space="preserve">, and 2 with </w:t>
      </w:r>
      <w:r w:rsidR="006125ED" w:rsidRPr="0047536B">
        <w:rPr>
          <w:color w:val="000000" w:themeColor="text1"/>
        </w:rPr>
        <w:t>three-year-olds</w:t>
      </w:r>
      <w:r w:rsidR="00DC6875" w:rsidRPr="0047536B">
        <w:rPr>
          <w:color w:val="000000" w:themeColor="text1"/>
        </w:rPr>
        <w:t>.</w:t>
      </w:r>
      <w:r w:rsidR="00771B7B" w:rsidRPr="0047536B">
        <w:rPr>
          <w:color w:val="000000" w:themeColor="text1"/>
        </w:rPr>
        <w:t xml:space="preserve"> </w:t>
      </w:r>
      <w:r w:rsidR="00C82A3D" w:rsidRPr="0047536B">
        <w:rPr>
          <w:color w:val="000000" w:themeColor="text1"/>
        </w:rPr>
        <w:t xml:space="preserve">There was an </w:t>
      </w:r>
      <w:r w:rsidR="00771B7B" w:rsidRPr="0047536B">
        <w:rPr>
          <w:color w:val="000000" w:themeColor="text1"/>
        </w:rPr>
        <w:t xml:space="preserve">average </w:t>
      </w:r>
      <w:r w:rsidR="00C82A3D" w:rsidRPr="0047536B">
        <w:rPr>
          <w:color w:val="000000" w:themeColor="text1"/>
        </w:rPr>
        <w:t xml:space="preserve">of 1.9 cubs per litter, </w:t>
      </w:r>
      <w:r w:rsidR="00771B7B" w:rsidRPr="0047536B">
        <w:rPr>
          <w:color w:val="000000" w:themeColor="text1"/>
        </w:rPr>
        <w:t xml:space="preserve">1.5 </w:t>
      </w:r>
      <w:r w:rsidR="001B2F9E" w:rsidRPr="0047536B">
        <w:rPr>
          <w:color w:val="000000" w:themeColor="text1"/>
        </w:rPr>
        <w:t>yearlings</w:t>
      </w:r>
      <w:r w:rsidR="00771B7B" w:rsidRPr="0047536B">
        <w:rPr>
          <w:color w:val="000000" w:themeColor="text1"/>
        </w:rPr>
        <w:t>, 1.</w:t>
      </w:r>
      <w:r w:rsidR="006C2147" w:rsidRPr="0047536B">
        <w:rPr>
          <w:color w:val="000000" w:themeColor="text1"/>
        </w:rPr>
        <w:t>4</w:t>
      </w:r>
      <w:r w:rsidR="00771B7B" w:rsidRPr="0047536B">
        <w:rPr>
          <w:color w:val="000000" w:themeColor="text1"/>
        </w:rPr>
        <w:t xml:space="preserve"> two</w:t>
      </w:r>
      <w:r w:rsidR="007A0C23" w:rsidRPr="0047536B">
        <w:rPr>
          <w:color w:val="000000" w:themeColor="text1"/>
        </w:rPr>
        <w:t>-</w:t>
      </w:r>
      <w:r w:rsidR="00771B7B" w:rsidRPr="0047536B">
        <w:rPr>
          <w:color w:val="000000" w:themeColor="text1"/>
        </w:rPr>
        <w:t>year</w:t>
      </w:r>
      <w:r w:rsidR="007A0C23" w:rsidRPr="0047536B">
        <w:rPr>
          <w:color w:val="000000" w:themeColor="text1"/>
        </w:rPr>
        <w:t>-</w:t>
      </w:r>
      <w:r w:rsidR="00771B7B" w:rsidRPr="0047536B">
        <w:rPr>
          <w:color w:val="000000" w:themeColor="text1"/>
        </w:rPr>
        <w:t>olds, and 1.5 three</w:t>
      </w:r>
      <w:r w:rsidR="007A0C23" w:rsidRPr="0047536B">
        <w:rPr>
          <w:color w:val="000000" w:themeColor="text1"/>
        </w:rPr>
        <w:t>-</w:t>
      </w:r>
      <w:r w:rsidR="00771B7B" w:rsidRPr="0047536B">
        <w:rPr>
          <w:color w:val="000000" w:themeColor="text1"/>
        </w:rPr>
        <w:t>year</w:t>
      </w:r>
      <w:r w:rsidR="007A0C23" w:rsidRPr="0047536B">
        <w:rPr>
          <w:color w:val="000000" w:themeColor="text1"/>
        </w:rPr>
        <w:t>-</w:t>
      </w:r>
      <w:r w:rsidR="00771B7B" w:rsidRPr="0047536B">
        <w:rPr>
          <w:color w:val="000000" w:themeColor="text1"/>
        </w:rPr>
        <w:t xml:space="preserve">olds. </w:t>
      </w:r>
      <w:r w:rsidR="00C82A3D" w:rsidRPr="0047536B">
        <w:rPr>
          <w:color w:val="000000" w:themeColor="text1"/>
        </w:rPr>
        <w:t>W</w:t>
      </w:r>
      <w:r w:rsidR="00771B7B" w:rsidRPr="0047536B">
        <w:rPr>
          <w:color w:val="000000" w:themeColor="text1"/>
        </w:rPr>
        <w:t xml:space="preserve">e </w:t>
      </w:r>
      <w:r w:rsidR="007449EA" w:rsidRPr="0047536B">
        <w:rPr>
          <w:color w:val="000000" w:themeColor="text1"/>
        </w:rPr>
        <w:t>observed</w:t>
      </w:r>
      <w:r w:rsidR="00771B7B" w:rsidRPr="0047536B">
        <w:rPr>
          <w:color w:val="000000" w:themeColor="text1"/>
        </w:rPr>
        <w:t xml:space="preserve"> </w:t>
      </w:r>
      <w:r w:rsidR="00C82A3D" w:rsidRPr="0047536B">
        <w:rPr>
          <w:color w:val="000000" w:themeColor="text1"/>
        </w:rPr>
        <w:t xml:space="preserve">a total of </w:t>
      </w:r>
      <w:r w:rsidR="00EB68B0" w:rsidRPr="0047536B">
        <w:rPr>
          <w:color w:val="000000" w:themeColor="text1"/>
        </w:rPr>
        <w:t>41</w:t>
      </w:r>
      <w:r w:rsidR="00771B7B" w:rsidRPr="0047536B">
        <w:rPr>
          <w:color w:val="000000" w:themeColor="text1"/>
        </w:rPr>
        <w:t xml:space="preserve"> dependent </w:t>
      </w:r>
      <w:r w:rsidR="009E5809" w:rsidRPr="0047536B">
        <w:rPr>
          <w:color w:val="000000" w:themeColor="text1"/>
        </w:rPr>
        <w:t>offspring</w:t>
      </w:r>
      <w:r w:rsidR="007449EA" w:rsidRPr="0047536B">
        <w:rPr>
          <w:color w:val="000000" w:themeColor="text1"/>
        </w:rPr>
        <w:t>, of which 2</w:t>
      </w:r>
      <w:r w:rsidR="00944491" w:rsidRPr="0047536B">
        <w:rPr>
          <w:color w:val="000000" w:themeColor="text1"/>
        </w:rPr>
        <w:t>8</w:t>
      </w:r>
      <w:r w:rsidR="007449EA" w:rsidRPr="0047536B">
        <w:rPr>
          <w:color w:val="000000" w:themeColor="text1"/>
        </w:rPr>
        <w:t xml:space="preserve"> were monitored </w:t>
      </w:r>
      <w:r w:rsidR="00C82A3D" w:rsidRPr="0047536B">
        <w:rPr>
          <w:color w:val="000000" w:themeColor="text1"/>
        </w:rPr>
        <w:t xml:space="preserve">for </w:t>
      </w:r>
      <w:r w:rsidR="007449EA" w:rsidRPr="0047536B">
        <w:rPr>
          <w:color w:val="000000" w:themeColor="text1"/>
        </w:rPr>
        <w:t>more than one year</w:t>
      </w:r>
      <w:r w:rsidR="001B2F9E" w:rsidRPr="0047536B">
        <w:rPr>
          <w:color w:val="000000" w:themeColor="text1"/>
        </w:rPr>
        <w:t>.</w:t>
      </w:r>
      <w:r w:rsidR="007449EA" w:rsidRPr="0047536B">
        <w:rPr>
          <w:color w:val="000000" w:themeColor="text1"/>
        </w:rPr>
        <w:t xml:space="preserve"> Of these 2</w:t>
      </w:r>
      <w:r w:rsidR="00944491" w:rsidRPr="0047536B">
        <w:rPr>
          <w:color w:val="000000" w:themeColor="text1"/>
        </w:rPr>
        <w:t>8</w:t>
      </w:r>
      <w:r w:rsidR="00C82A3D" w:rsidRPr="0047536B">
        <w:rPr>
          <w:color w:val="000000" w:themeColor="text1"/>
        </w:rPr>
        <w:t xml:space="preserve">, </w:t>
      </w:r>
      <w:r w:rsidR="002C00D8" w:rsidRPr="0047536B">
        <w:rPr>
          <w:color w:val="000000" w:themeColor="text1"/>
        </w:rPr>
        <w:t xml:space="preserve">we observed 26 </w:t>
      </w:r>
      <w:r w:rsidR="00C82A3D" w:rsidRPr="0047536B">
        <w:rPr>
          <w:color w:val="000000" w:themeColor="text1"/>
        </w:rPr>
        <w:t xml:space="preserve">as cubs and </w:t>
      </w:r>
      <w:r w:rsidR="002C00D8" w:rsidRPr="0047536B">
        <w:rPr>
          <w:color w:val="000000" w:themeColor="text1"/>
        </w:rPr>
        <w:t>19 were observed with their mother the following spring</w:t>
      </w:r>
      <w:r w:rsidR="001B2F9E" w:rsidRPr="0047536B">
        <w:rPr>
          <w:color w:val="000000" w:themeColor="text1"/>
        </w:rPr>
        <w:t xml:space="preserve"> while 7 </w:t>
      </w:r>
      <w:r w:rsidR="00C82A3D" w:rsidRPr="0047536B">
        <w:rPr>
          <w:color w:val="000000" w:themeColor="text1"/>
        </w:rPr>
        <w:t>presumably</w:t>
      </w:r>
      <w:r w:rsidR="001B2F9E" w:rsidRPr="0047536B">
        <w:rPr>
          <w:color w:val="000000" w:themeColor="text1"/>
        </w:rPr>
        <w:t xml:space="preserve"> died.</w:t>
      </w:r>
      <w:r w:rsidR="002C00D8" w:rsidRPr="0047536B">
        <w:rPr>
          <w:color w:val="000000" w:themeColor="text1"/>
        </w:rPr>
        <w:t xml:space="preserve"> We observed 15 offspring as yearlings</w:t>
      </w:r>
      <w:r w:rsidR="00821B45" w:rsidRPr="0047536B">
        <w:rPr>
          <w:color w:val="000000" w:themeColor="text1"/>
        </w:rPr>
        <w:t>,</w:t>
      </w:r>
      <w:r w:rsidR="002C00D8" w:rsidRPr="0047536B">
        <w:rPr>
          <w:color w:val="000000" w:themeColor="text1"/>
        </w:rPr>
        <w:t xml:space="preserve"> of which 11 were observed with their mother the</w:t>
      </w:r>
      <w:r w:rsidR="00C82A3D" w:rsidRPr="0047536B">
        <w:rPr>
          <w:color w:val="000000" w:themeColor="text1"/>
        </w:rPr>
        <w:t xml:space="preserve"> following </w:t>
      </w:r>
      <w:r w:rsidR="002C00D8" w:rsidRPr="0047536B">
        <w:rPr>
          <w:color w:val="000000" w:themeColor="text1"/>
        </w:rPr>
        <w:t>spring</w:t>
      </w:r>
      <w:r w:rsidR="00C82A3D" w:rsidRPr="0047536B">
        <w:rPr>
          <w:color w:val="000000" w:themeColor="text1"/>
        </w:rPr>
        <w:t xml:space="preserve"> a</w:t>
      </w:r>
      <w:r w:rsidR="00942266" w:rsidRPr="0047536B">
        <w:rPr>
          <w:color w:val="000000" w:themeColor="text1"/>
        </w:rPr>
        <w:t>t</w:t>
      </w:r>
      <w:r w:rsidR="00C82A3D" w:rsidRPr="0047536B">
        <w:rPr>
          <w:color w:val="000000" w:themeColor="text1"/>
        </w:rPr>
        <w:t xml:space="preserve"> two</w:t>
      </w:r>
      <w:r w:rsidR="00006C9E" w:rsidRPr="0047536B">
        <w:rPr>
          <w:color w:val="000000" w:themeColor="text1"/>
        </w:rPr>
        <w:t xml:space="preserve"> </w:t>
      </w:r>
      <w:r w:rsidR="00C82A3D" w:rsidRPr="0047536B">
        <w:rPr>
          <w:color w:val="000000" w:themeColor="text1"/>
        </w:rPr>
        <w:t>years of age</w:t>
      </w:r>
      <w:r w:rsidR="006125ED" w:rsidRPr="0047536B">
        <w:rPr>
          <w:color w:val="000000" w:themeColor="text1"/>
        </w:rPr>
        <w:t>; the 4 undetected two-year-olds may have died</w:t>
      </w:r>
      <w:r w:rsidR="000F7257" w:rsidRPr="0047536B">
        <w:rPr>
          <w:color w:val="000000" w:themeColor="text1"/>
        </w:rPr>
        <w:t>,</w:t>
      </w:r>
      <w:r w:rsidR="006125ED" w:rsidRPr="0047536B">
        <w:rPr>
          <w:color w:val="000000" w:themeColor="text1"/>
        </w:rPr>
        <w:t xml:space="preserve"> or </w:t>
      </w:r>
      <w:r w:rsidR="000D3674" w:rsidRPr="0047536B">
        <w:rPr>
          <w:color w:val="000000" w:themeColor="text1"/>
        </w:rPr>
        <w:t xml:space="preserve">they </w:t>
      </w:r>
      <w:r w:rsidR="006125ED" w:rsidRPr="0047536B">
        <w:rPr>
          <w:color w:val="000000" w:themeColor="text1"/>
        </w:rPr>
        <w:t xml:space="preserve">were </w:t>
      </w:r>
      <w:r w:rsidR="000D3674" w:rsidRPr="0047536B">
        <w:rPr>
          <w:color w:val="000000" w:themeColor="text1"/>
        </w:rPr>
        <w:t xml:space="preserve">simply </w:t>
      </w:r>
      <w:r w:rsidR="006125ED" w:rsidRPr="0047536B">
        <w:rPr>
          <w:color w:val="000000" w:themeColor="text1"/>
        </w:rPr>
        <w:t>not with their mother during our flight in May</w:t>
      </w:r>
      <w:r w:rsidR="00AF7E2B" w:rsidRPr="0047536B">
        <w:rPr>
          <w:color w:val="000000" w:themeColor="text1"/>
        </w:rPr>
        <w:t xml:space="preserve"> either due to dispersal or temporary displacement during breeding season</w:t>
      </w:r>
      <w:r w:rsidR="00C82A3D" w:rsidRPr="0047536B">
        <w:rPr>
          <w:color w:val="000000" w:themeColor="text1"/>
        </w:rPr>
        <w:t xml:space="preserve">.  </w:t>
      </w:r>
    </w:p>
    <w:p w14:paraId="35B4FFAF" w14:textId="009D0530" w:rsidR="007449EA" w:rsidRPr="0047536B" w:rsidRDefault="00787665" w:rsidP="009304AE">
      <w:pPr>
        <w:spacing w:line="480" w:lineRule="auto"/>
        <w:rPr>
          <w:color w:val="000000" w:themeColor="text1"/>
        </w:rPr>
      </w:pPr>
      <w:r w:rsidRPr="0047536B">
        <w:rPr>
          <w:color w:val="000000" w:themeColor="text1"/>
        </w:rPr>
        <w:tab/>
      </w:r>
      <w:r w:rsidR="00994563" w:rsidRPr="0047536B">
        <w:rPr>
          <w:color w:val="000000" w:themeColor="text1"/>
        </w:rPr>
        <w:t xml:space="preserve">We monitored </w:t>
      </w:r>
      <w:r w:rsidR="00CE0DB6" w:rsidRPr="0047536B">
        <w:rPr>
          <w:color w:val="000000" w:themeColor="text1"/>
        </w:rPr>
        <w:t xml:space="preserve">the reproductive status of </w:t>
      </w:r>
      <w:r w:rsidR="00994563" w:rsidRPr="0047536B">
        <w:rPr>
          <w:color w:val="000000" w:themeColor="text1"/>
        </w:rPr>
        <w:t>1</w:t>
      </w:r>
      <w:r w:rsidR="00EB68B0" w:rsidRPr="0047536B">
        <w:rPr>
          <w:color w:val="000000" w:themeColor="text1"/>
        </w:rPr>
        <w:t>6</w:t>
      </w:r>
      <w:r w:rsidR="00994563" w:rsidRPr="0047536B">
        <w:rPr>
          <w:color w:val="000000" w:themeColor="text1"/>
        </w:rPr>
        <w:t xml:space="preserve"> females between the ages of 5</w:t>
      </w:r>
      <w:r w:rsidR="00821B45" w:rsidRPr="0047536B">
        <w:rPr>
          <w:color w:val="000000" w:themeColor="text1"/>
        </w:rPr>
        <w:t xml:space="preserve"> and </w:t>
      </w:r>
      <w:r w:rsidR="00994563" w:rsidRPr="0047536B">
        <w:rPr>
          <w:color w:val="000000" w:themeColor="text1"/>
        </w:rPr>
        <w:t xml:space="preserve">9. </w:t>
      </w:r>
      <w:r w:rsidR="00C01888" w:rsidRPr="0047536B">
        <w:rPr>
          <w:color w:val="000000" w:themeColor="text1"/>
        </w:rPr>
        <w:t>Two</w:t>
      </w:r>
      <w:r w:rsidR="00994563" w:rsidRPr="0047536B">
        <w:rPr>
          <w:color w:val="000000" w:themeColor="text1"/>
        </w:rPr>
        <w:t xml:space="preserve"> animal</w:t>
      </w:r>
      <w:r w:rsidR="00C01888" w:rsidRPr="0047536B">
        <w:rPr>
          <w:color w:val="000000" w:themeColor="text1"/>
        </w:rPr>
        <w:t>s</w:t>
      </w:r>
      <w:r w:rsidR="00994563" w:rsidRPr="0047536B">
        <w:rPr>
          <w:color w:val="000000" w:themeColor="text1"/>
        </w:rPr>
        <w:t xml:space="preserve"> </w:t>
      </w:r>
      <w:r w:rsidR="00C01888" w:rsidRPr="0047536B">
        <w:rPr>
          <w:color w:val="000000" w:themeColor="text1"/>
        </w:rPr>
        <w:t>were</w:t>
      </w:r>
      <w:r w:rsidR="00994563" w:rsidRPr="0047536B">
        <w:rPr>
          <w:color w:val="000000" w:themeColor="text1"/>
        </w:rPr>
        <w:t xml:space="preserve"> known to have had a litter at 5</w:t>
      </w:r>
      <w:r w:rsidR="00821B45" w:rsidRPr="0047536B">
        <w:rPr>
          <w:color w:val="000000" w:themeColor="text1"/>
        </w:rPr>
        <w:t>,</w:t>
      </w:r>
      <w:r w:rsidR="00C01888" w:rsidRPr="0047536B">
        <w:rPr>
          <w:color w:val="000000" w:themeColor="text1"/>
        </w:rPr>
        <w:t xml:space="preserve"> and one animal had a litter at 6. These were the only animals</w:t>
      </w:r>
      <w:r w:rsidR="00994563" w:rsidRPr="0047536B">
        <w:rPr>
          <w:color w:val="000000" w:themeColor="text1"/>
        </w:rPr>
        <w:t xml:space="preserve"> to have a litter before</w:t>
      </w:r>
      <w:r w:rsidR="00821B45" w:rsidRPr="0047536B">
        <w:rPr>
          <w:color w:val="000000" w:themeColor="text1"/>
        </w:rPr>
        <w:t xml:space="preserve"> the age of</w:t>
      </w:r>
      <w:r w:rsidR="00994563" w:rsidRPr="0047536B">
        <w:rPr>
          <w:color w:val="000000" w:themeColor="text1"/>
        </w:rPr>
        <w:t xml:space="preserve"> 7</w:t>
      </w:r>
      <w:r w:rsidR="00CE0DB6" w:rsidRPr="0047536B">
        <w:rPr>
          <w:color w:val="000000" w:themeColor="text1"/>
        </w:rPr>
        <w:t>. M</w:t>
      </w:r>
      <w:r w:rsidR="00994563" w:rsidRPr="0047536B">
        <w:rPr>
          <w:color w:val="000000" w:themeColor="text1"/>
        </w:rPr>
        <w:t xml:space="preserve">ost </w:t>
      </w:r>
      <w:r w:rsidR="00821B45" w:rsidRPr="0047536B">
        <w:rPr>
          <w:color w:val="000000" w:themeColor="text1"/>
        </w:rPr>
        <w:t xml:space="preserve">females </w:t>
      </w:r>
      <w:r w:rsidR="00994563" w:rsidRPr="0047536B">
        <w:rPr>
          <w:color w:val="000000" w:themeColor="text1"/>
        </w:rPr>
        <w:t>were with cubs when aged 7-9 (Fig</w:t>
      </w:r>
      <w:r w:rsidR="006523B8" w:rsidRPr="0047536B">
        <w:rPr>
          <w:color w:val="000000" w:themeColor="text1"/>
        </w:rPr>
        <w:t>ure</w:t>
      </w:r>
      <w:r w:rsidR="00994563" w:rsidRPr="0047536B">
        <w:rPr>
          <w:color w:val="000000" w:themeColor="text1"/>
        </w:rPr>
        <w:t xml:space="preserve"> S</w:t>
      </w:r>
      <w:r w:rsidR="00716ABC" w:rsidRPr="0047536B">
        <w:rPr>
          <w:color w:val="000000" w:themeColor="text1"/>
        </w:rPr>
        <w:t>2</w:t>
      </w:r>
      <w:r w:rsidR="0002368A" w:rsidRPr="0047536B">
        <w:rPr>
          <w:color w:val="000000" w:themeColor="text1"/>
        </w:rPr>
        <w:t>, available in Supporting Information</w:t>
      </w:r>
      <w:r w:rsidR="00994563" w:rsidRPr="0047536B">
        <w:rPr>
          <w:color w:val="000000" w:themeColor="text1"/>
        </w:rPr>
        <w:t>).</w:t>
      </w:r>
      <w:r w:rsidR="006523DC" w:rsidRPr="0047536B">
        <w:rPr>
          <w:color w:val="000000" w:themeColor="text1"/>
        </w:rPr>
        <w:t xml:space="preserve"> </w:t>
      </w:r>
      <w:r w:rsidR="00994563" w:rsidRPr="0047536B">
        <w:rPr>
          <w:color w:val="000000" w:themeColor="text1"/>
        </w:rPr>
        <w:t>The</w:t>
      </w:r>
      <w:r w:rsidRPr="0047536B">
        <w:rPr>
          <w:color w:val="000000" w:themeColor="text1"/>
        </w:rPr>
        <w:t xml:space="preserve"> </w:t>
      </w:r>
      <w:r w:rsidR="006523DC" w:rsidRPr="0047536B">
        <w:rPr>
          <w:color w:val="000000" w:themeColor="text1"/>
        </w:rPr>
        <w:t xml:space="preserve">age of first parturition </w:t>
      </w:r>
      <w:r w:rsidR="00994563" w:rsidRPr="0047536B">
        <w:rPr>
          <w:color w:val="000000" w:themeColor="text1"/>
        </w:rPr>
        <w:t>was estimated at</w:t>
      </w:r>
      <w:r w:rsidR="00E62AEC" w:rsidRPr="0047536B">
        <w:rPr>
          <w:color w:val="000000" w:themeColor="text1"/>
        </w:rPr>
        <w:t xml:space="preserve"> </w:t>
      </w:r>
      <w:r w:rsidR="00D85E4A" w:rsidRPr="0047536B">
        <w:rPr>
          <w:color w:val="000000" w:themeColor="text1"/>
        </w:rPr>
        <w:t>7.</w:t>
      </w:r>
      <w:r w:rsidR="0077086F" w:rsidRPr="0047536B">
        <w:rPr>
          <w:color w:val="000000" w:themeColor="text1"/>
        </w:rPr>
        <w:t>2</w:t>
      </w:r>
      <w:r w:rsidR="00D85E4A" w:rsidRPr="0047536B">
        <w:rPr>
          <w:color w:val="000000" w:themeColor="text1"/>
        </w:rPr>
        <w:t xml:space="preserve"> </w:t>
      </w:r>
      <w:r w:rsidR="00E62AEC" w:rsidRPr="0047536B">
        <w:rPr>
          <w:color w:val="000000" w:themeColor="text1"/>
        </w:rPr>
        <w:t>years</w:t>
      </w:r>
      <w:r w:rsidR="006523DC" w:rsidRPr="0047536B">
        <w:rPr>
          <w:color w:val="000000" w:themeColor="text1"/>
        </w:rPr>
        <w:t xml:space="preserve"> including all 1</w:t>
      </w:r>
      <w:r w:rsidR="00EB68B0" w:rsidRPr="0047536B">
        <w:rPr>
          <w:color w:val="000000" w:themeColor="text1"/>
        </w:rPr>
        <w:t>6</w:t>
      </w:r>
      <w:r w:rsidR="006523DC" w:rsidRPr="0047536B">
        <w:rPr>
          <w:color w:val="000000" w:themeColor="text1"/>
        </w:rPr>
        <w:t xml:space="preserve"> females, and 7.</w:t>
      </w:r>
      <w:r w:rsidR="00E65B9C">
        <w:rPr>
          <w:color w:val="000000" w:themeColor="text1"/>
        </w:rPr>
        <w:t>5</w:t>
      </w:r>
      <w:r w:rsidR="006523DC" w:rsidRPr="0047536B">
        <w:rPr>
          <w:color w:val="000000" w:themeColor="text1"/>
        </w:rPr>
        <w:t xml:space="preserve"> years when we excluded two females that were only monitored at 9+ years old, and we could</w:t>
      </w:r>
      <w:r w:rsidR="00916DBC" w:rsidRPr="0047536B">
        <w:rPr>
          <w:color w:val="000000" w:themeColor="text1"/>
        </w:rPr>
        <w:t xml:space="preserve"> no</w:t>
      </w:r>
      <w:r w:rsidR="006523DC" w:rsidRPr="0047536B">
        <w:rPr>
          <w:color w:val="000000" w:themeColor="text1"/>
        </w:rPr>
        <w:t>t be sure they had</w:t>
      </w:r>
      <w:r w:rsidR="00916DBC" w:rsidRPr="0047536B">
        <w:rPr>
          <w:color w:val="000000" w:themeColor="text1"/>
        </w:rPr>
        <w:t xml:space="preserve"> </w:t>
      </w:r>
      <w:r w:rsidR="006523DC" w:rsidRPr="0047536B">
        <w:rPr>
          <w:color w:val="000000" w:themeColor="text1"/>
        </w:rPr>
        <w:t>n</w:t>
      </w:r>
      <w:r w:rsidR="00916DBC" w:rsidRPr="0047536B">
        <w:rPr>
          <w:color w:val="000000" w:themeColor="text1"/>
        </w:rPr>
        <w:t>o</w:t>
      </w:r>
      <w:r w:rsidR="006523DC" w:rsidRPr="0047536B">
        <w:rPr>
          <w:color w:val="000000" w:themeColor="text1"/>
        </w:rPr>
        <w:t>t had cubs previously</w:t>
      </w:r>
      <w:r w:rsidR="007D0B58" w:rsidRPr="0047536B">
        <w:rPr>
          <w:color w:val="000000" w:themeColor="text1"/>
        </w:rPr>
        <w:t>.</w:t>
      </w:r>
      <w:r w:rsidR="00E62AEC" w:rsidRPr="0047536B">
        <w:rPr>
          <w:color w:val="000000" w:themeColor="text1"/>
        </w:rPr>
        <w:t xml:space="preserve"> </w:t>
      </w:r>
    </w:p>
    <w:p w14:paraId="6CCC4FE7" w14:textId="77777777" w:rsidR="00BA5F51" w:rsidRPr="0047536B" w:rsidRDefault="00BA5F51" w:rsidP="009304AE">
      <w:pPr>
        <w:spacing w:line="480" w:lineRule="auto"/>
        <w:rPr>
          <w:color w:val="000000" w:themeColor="text1"/>
        </w:rPr>
      </w:pPr>
    </w:p>
    <w:p w14:paraId="54293B59" w14:textId="064A5DD6" w:rsidR="009304AE" w:rsidRPr="0047536B" w:rsidRDefault="009304AE" w:rsidP="009304AE">
      <w:pPr>
        <w:spacing w:line="480" w:lineRule="auto"/>
        <w:rPr>
          <w:b/>
          <w:bCs/>
          <w:color w:val="000000" w:themeColor="text1"/>
        </w:rPr>
      </w:pPr>
      <w:r w:rsidRPr="0047536B">
        <w:rPr>
          <w:b/>
          <w:bCs/>
          <w:color w:val="000000" w:themeColor="text1"/>
        </w:rPr>
        <w:t>Estimating demographic parameters</w:t>
      </w:r>
    </w:p>
    <w:p w14:paraId="78BC0F58" w14:textId="054E5107" w:rsidR="00856351" w:rsidRPr="0047536B" w:rsidRDefault="00730E3F" w:rsidP="009304AE">
      <w:pPr>
        <w:spacing w:line="480" w:lineRule="auto"/>
        <w:rPr>
          <w:color w:val="000000" w:themeColor="text1"/>
        </w:rPr>
      </w:pPr>
      <w:r w:rsidRPr="0047536B">
        <w:rPr>
          <w:color w:val="000000" w:themeColor="text1"/>
        </w:rPr>
        <w:lastRenderedPageBreak/>
        <w:t>Annual survival of dependent young</w:t>
      </w:r>
      <w:r w:rsidR="008929F6" w:rsidRPr="0047536B">
        <w:rPr>
          <w:color w:val="000000" w:themeColor="text1"/>
        </w:rPr>
        <w:t xml:space="preserve">, </w:t>
      </w:r>
      <w:r w:rsidRPr="0047536B">
        <w:rPr>
          <w:color w:val="000000" w:themeColor="text1"/>
        </w:rPr>
        <w:t>0-1 years old</w:t>
      </w:r>
      <w:r w:rsidR="008929F6" w:rsidRPr="0047536B">
        <w:rPr>
          <w:color w:val="000000" w:themeColor="text1"/>
        </w:rPr>
        <w:t>,</w:t>
      </w:r>
      <w:r w:rsidRPr="0047536B">
        <w:rPr>
          <w:color w:val="000000" w:themeColor="text1"/>
        </w:rPr>
        <w:t xml:space="preserve"> was 0.7</w:t>
      </w:r>
      <w:r w:rsidR="007D0B58" w:rsidRPr="0047536B">
        <w:rPr>
          <w:color w:val="000000" w:themeColor="text1"/>
        </w:rPr>
        <w:t>3</w:t>
      </w:r>
      <w:r w:rsidRPr="0047536B">
        <w:rPr>
          <w:color w:val="000000" w:themeColor="text1"/>
        </w:rPr>
        <w:t xml:space="preserve"> (90% CI: 0.</w:t>
      </w:r>
      <w:r w:rsidR="007D0B58" w:rsidRPr="0047536B">
        <w:rPr>
          <w:color w:val="000000" w:themeColor="text1"/>
        </w:rPr>
        <w:t>61</w:t>
      </w:r>
      <w:r w:rsidRPr="0047536B">
        <w:rPr>
          <w:color w:val="000000" w:themeColor="text1"/>
        </w:rPr>
        <w:t>-0.83)</w:t>
      </w:r>
      <w:r w:rsidR="008929F6" w:rsidRPr="0047536B">
        <w:rPr>
          <w:color w:val="000000" w:themeColor="text1"/>
        </w:rPr>
        <w:t xml:space="preserve"> for both sexes combined</w:t>
      </w:r>
      <w:r w:rsidRPr="0047536B">
        <w:rPr>
          <w:color w:val="000000" w:themeColor="text1"/>
        </w:rPr>
        <w:t xml:space="preserve">, </w:t>
      </w:r>
      <w:r w:rsidR="008929F6" w:rsidRPr="0047536B">
        <w:rPr>
          <w:color w:val="000000" w:themeColor="text1"/>
        </w:rPr>
        <w:t>0.</w:t>
      </w:r>
      <w:r w:rsidR="00716ABC" w:rsidRPr="0047536B">
        <w:rPr>
          <w:color w:val="000000" w:themeColor="text1"/>
        </w:rPr>
        <w:t>60</w:t>
      </w:r>
      <w:r w:rsidR="007D0B58" w:rsidRPr="0047536B">
        <w:rPr>
          <w:color w:val="000000" w:themeColor="text1"/>
        </w:rPr>
        <w:t xml:space="preserve"> </w:t>
      </w:r>
      <w:r w:rsidR="008929F6" w:rsidRPr="0047536B">
        <w:rPr>
          <w:color w:val="000000" w:themeColor="text1"/>
        </w:rPr>
        <w:t>(90% CI: 0.</w:t>
      </w:r>
      <w:r w:rsidR="00AB40E0" w:rsidRPr="0047536B">
        <w:rPr>
          <w:color w:val="000000" w:themeColor="text1"/>
        </w:rPr>
        <w:t>3</w:t>
      </w:r>
      <w:r w:rsidR="00716ABC" w:rsidRPr="0047536B">
        <w:rPr>
          <w:color w:val="000000" w:themeColor="text1"/>
        </w:rPr>
        <w:t>8</w:t>
      </w:r>
      <w:r w:rsidR="008929F6" w:rsidRPr="0047536B">
        <w:rPr>
          <w:color w:val="000000" w:themeColor="text1"/>
        </w:rPr>
        <w:t>-0.</w:t>
      </w:r>
      <w:r w:rsidR="00AB40E0" w:rsidRPr="0047536B">
        <w:rPr>
          <w:color w:val="000000" w:themeColor="text1"/>
        </w:rPr>
        <w:t>82</w:t>
      </w:r>
      <w:r w:rsidR="008929F6" w:rsidRPr="0047536B">
        <w:rPr>
          <w:color w:val="000000" w:themeColor="text1"/>
        </w:rPr>
        <w:t>) for subadult males, 0.7</w:t>
      </w:r>
      <w:r w:rsidR="00AB40E0" w:rsidRPr="0047536B">
        <w:rPr>
          <w:color w:val="000000" w:themeColor="text1"/>
        </w:rPr>
        <w:t>1</w:t>
      </w:r>
      <w:r w:rsidR="008929F6" w:rsidRPr="0047536B">
        <w:rPr>
          <w:color w:val="000000" w:themeColor="text1"/>
        </w:rPr>
        <w:t xml:space="preserve"> (90% CI: 0.5</w:t>
      </w:r>
      <w:r w:rsidR="00AB40E0" w:rsidRPr="0047536B">
        <w:rPr>
          <w:color w:val="000000" w:themeColor="text1"/>
        </w:rPr>
        <w:t>4</w:t>
      </w:r>
      <w:r w:rsidR="008929F6" w:rsidRPr="0047536B">
        <w:rPr>
          <w:color w:val="000000" w:themeColor="text1"/>
        </w:rPr>
        <w:t>-0.</w:t>
      </w:r>
      <w:r w:rsidR="00AB40E0" w:rsidRPr="0047536B">
        <w:rPr>
          <w:color w:val="000000" w:themeColor="text1"/>
        </w:rPr>
        <w:t>8</w:t>
      </w:r>
      <w:r w:rsidR="00716ABC" w:rsidRPr="0047536B">
        <w:rPr>
          <w:color w:val="000000" w:themeColor="text1"/>
        </w:rPr>
        <w:t>8</w:t>
      </w:r>
      <w:r w:rsidR="008929F6" w:rsidRPr="0047536B">
        <w:rPr>
          <w:color w:val="000000" w:themeColor="text1"/>
        </w:rPr>
        <w:t>) for subadult females, 1.0 (90% CI: 0.</w:t>
      </w:r>
      <w:r w:rsidR="007D0B58" w:rsidRPr="0047536B">
        <w:rPr>
          <w:color w:val="000000" w:themeColor="text1"/>
        </w:rPr>
        <w:t>8</w:t>
      </w:r>
      <w:r w:rsidR="00A262AA" w:rsidRPr="0047536B">
        <w:rPr>
          <w:color w:val="000000" w:themeColor="text1"/>
        </w:rPr>
        <w:t>3</w:t>
      </w:r>
      <w:r w:rsidR="008929F6" w:rsidRPr="0047536B">
        <w:rPr>
          <w:color w:val="000000" w:themeColor="text1"/>
        </w:rPr>
        <w:t>-</w:t>
      </w:r>
      <w:r w:rsidR="007D0B58" w:rsidRPr="0047536B">
        <w:rPr>
          <w:color w:val="000000" w:themeColor="text1"/>
        </w:rPr>
        <w:t>1.00</w:t>
      </w:r>
      <w:r w:rsidR="008929F6" w:rsidRPr="0047536B">
        <w:rPr>
          <w:color w:val="000000" w:themeColor="text1"/>
        </w:rPr>
        <w:t>) for adult males, and 0.96 (90% CI: 0.</w:t>
      </w:r>
      <w:r w:rsidR="00AB40E0" w:rsidRPr="0047536B">
        <w:rPr>
          <w:color w:val="000000" w:themeColor="text1"/>
        </w:rPr>
        <w:t>91-</w:t>
      </w:r>
      <w:r w:rsidR="008929F6" w:rsidRPr="0047536B">
        <w:rPr>
          <w:color w:val="000000" w:themeColor="text1"/>
        </w:rPr>
        <w:t>1.0) for adult females.</w:t>
      </w:r>
      <w:r w:rsidR="00856351" w:rsidRPr="0047536B">
        <w:rPr>
          <w:color w:val="000000" w:themeColor="text1"/>
        </w:rPr>
        <w:t xml:space="preserve"> Annual reproduction </w:t>
      </w:r>
      <w:r w:rsidR="00E068EA" w:rsidRPr="0047536B">
        <w:rPr>
          <w:color w:val="000000" w:themeColor="text1"/>
        </w:rPr>
        <w:t>(</w:t>
      </w:r>
      <w:r w:rsidR="00AC222D" w:rsidRPr="0047536B">
        <w:rPr>
          <w:color w:val="000000" w:themeColor="text1"/>
        </w:rPr>
        <w:t xml:space="preserve">female </w:t>
      </w:r>
      <w:r w:rsidR="00E068EA" w:rsidRPr="0047536B">
        <w:rPr>
          <w:color w:val="000000" w:themeColor="text1"/>
        </w:rPr>
        <w:t xml:space="preserve">cubs/female/year) </w:t>
      </w:r>
      <w:r w:rsidR="00856351" w:rsidRPr="0047536B">
        <w:rPr>
          <w:color w:val="000000" w:themeColor="text1"/>
        </w:rPr>
        <w:t>by females</w:t>
      </w:r>
      <w:r w:rsidR="00B43992" w:rsidRPr="0047536B">
        <w:rPr>
          <w:color w:val="000000" w:themeColor="text1"/>
        </w:rPr>
        <w:t xml:space="preserve"> aged </w:t>
      </w:r>
      <w:r w:rsidR="0077086F" w:rsidRPr="0047536B">
        <w:rPr>
          <w:color w:val="000000" w:themeColor="text1"/>
        </w:rPr>
        <w:t>5</w:t>
      </w:r>
      <w:r w:rsidR="00B43992" w:rsidRPr="0047536B">
        <w:rPr>
          <w:color w:val="000000" w:themeColor="text1"/>
        </w:rPr>
        <w:t>-6</w:t>
      </w:r>
      <w:r w:rsidR="00856351" w:rsidRPr="0047536B">
        <w:rPr>
          <w:color w:val="000000" w:themeColor="text1"/>
        </w:rPr>
        <w:t xml:space="preserve"> was 0.</w:t>
      </w:r>
      <w:r w:rsidR="00781BC9" w:rsidRPr="0047536B">
        <w:rPr>
          <w:color w:val="000000" w:themeColor="text1"/>
        </w:rPr>
        <w:t>1</w:t>
      </w:r>
      <w:r w:rsidR="00E94F53" w:rsidRPr="0047536B">
        <w:rPr>
          <w:color w:val="000000" w:themeColor="text1"/>
        </w:rPr>
        <w:t>5</w:t>
      </w:r>
      <w:r w:rsidR="00856351" w:rsidRPr="0047536B">
        <w:rPr>
          <w:color w:val="000000" w:themeColor="text1"/>
        </w:rPr>
        <w:t xml:space="preserve"> (90% CI: 0.00-0.</w:t>
      </w:r>
      <w:r w:rsidR="00781BC9" w:rsidRPr="0047536B">
        <w:rPr>
          <w:color w:val="000000" w:themeColor="text1"/>
        </w:rPr>
        <w:t>3</w:t>
      </w:r>
      <w:r w:rsidR="00E94F53" w:rsidRPr="0047536B">
        <w:rPr>
          <w:color w:val="000000" w:themeColor="text1"/>
        </w:rPr>
        <w:t>1</w:t>
      </w:r>
      <w:r w:rsidR="00856351" w:rsidRPr="0047536B">
        <w:rPr>
          <w:color w:val="000000" w:themeColor="text1"/>
        </w:rPr>
        <w:t>)</w:t>
      </w:r>
      <w:r w:rsidR="00504BEE" w:rsidRPr="0047536B">
        <w:rPr>
          <w:color w:val="000000" w:themeColor="text1"/>
        </w:rPr>
        <w:t>, and 0.</w:t>
      </w:r>
      <w:r w:rsidR="00AC222D" w:rsidRPr="0047536B">
        <w:rPr>
          <w:color w:val="000000" w:themeColor="text1"/>
        </w:rPr>
        <w:t>2</w:t>
      </w:r>
      <w:r w:rsidR="00E94F53" w:rsidRPr="0047536B">
        <w:rPr>
          <w:color w:val="000000" w:themeColor="text1"/>
        </w:rPr>
        <w:t xml:space="preserve">4 </w:t>
      </w:r>
      <w:r w:rsidR="00504BEE" w:rsidRPr="0047536B">
        <w:rPr>
          <w:color w:val="000000" w:themeColor="text1"/>
        </w:rPr>
        <w:t>(90% CI: 0.</w:t>
      </w:r>
      <w:r w:rsidR="00AC222D" w:rsidRPr="0047536B">
        <w:rPr>
          <w:color w:val="000000" w:themeColor="text1"/>
        </w:rPr>
        <w:t>1</w:t>
      </w:r>
      <w:r w:rsidR="00E94F53" w:rsidRPr="0047536B">
        <w:rPr>
          <w:color w:val="000000" w:themeColor="text1"/>
        </w:rPr>
        <w:t>5</w:t>
      </w:r>
      <w:r w:rsidR="00504BEE" w:rsidRPr="0047536B">
        <w:rPr>
          <w:color w:val="000000" w:themeColor="text1"/>
        </w:rPr>
        <w:t>-0.</w:t>
      </w:r>
      <w:r w:rsidR="00AC222D" w:rsidRPr="0047536B">
        <w:rPr>
          <w:color w:val="000000" w:themeColor="text1"/>
        </w:rPr>
        <w:t>3</w:t>
      </w:r>
      <w:r w:rsidR="00716ABC" w:rsidRPr="0047536B">
        <w:rPr>
          <w:color w:val="000000" w:themeColor="text1"/>
        </w:rPr>
        <w:t>3</w:t>
      </w:r>
      <w:r w:rsidR="00504BEE" w:rsidRPr="0047536B">
        <w:rPr>
          <w:color w:val="000000" w:themeColor="text1"/>
        </w:rPr>
        <w:t>) for females</w:t>
      </w:r>
      <w:r w:rsidR="00B43992" w:rsidRPr="0047536B">
        <w:rPr>
          <w:color w:val="000000" w:themeColor="text1"/>
        </w:rPr>
        <w:t xml:space="preserve"> over 6 years old</w:t>
      </w:r>
      <w:r w:rsidR="00504BEE" w:rsidRPr="0047536B">
        <w:rPr>
          <w:color w:val="000000" w:themeColor="text1"/>
        </w:rPr>
        <w:t>.</w:t>
      </w:r>
      <w:r w:rsidR="00E068EA" w:rsidRPr="0047536B">
        <w:rPr>
          <w:color w:val="000000" w:themeColor="text1"/>
        </w:rPr>
        <w:t xml:space="preserve"> </w:t>
      </w:r>
      <w:r w:rsidR="00504BEE" w:rsidRPr="0047536B">
        <w:rPr>
          <w:color w:val="000000" w:themeColor="text1"/>
        </w:rPr>
        <w:t>When combined in the Leslie matrix, these vital rates suggested the intrinsic population growth rate for Elk Valley grizzly bears was 0.9</w:t>
      </w:r>
      <w:r w:rsidR="00781BC9" w:rsidRPr="0047536B">
        <w:rPr>
          <w:color w:val="000000" w:themeColor="text1"/>
        </w:rPr>
        <w:t>4</w:t>
      </w:r>
      <w:r w:rsidR="00504BEE" w:rsidRPr="0047536B">
        <w:rPr>
          <w:color w:val="000000" w:themeColor="text1"/>
        </w:rPr>
        <w:t xml:space="preserve"> (90% CI: 0.8</w:t>
      </w:r>
      <w:r w:rsidR="00AB40E0" w:rsidRPr="0047536B">
        <w:rPr>
          <w:color w:val="000000" w:themeColor="text1"/>
        </w:rPr>
        <w:t>6</w:t>
      </w:r>
      <w:r w:rsidR="00504BEE" w:rsidRPr="0047536B">
        <w:rPr>
          <w:color w:val="000000" w:themeColor="text1"/>
        </w:rPr>
        <w:t>-</w:t>
      </w:r>
      <w:r w:rsidR="00781BC9" w:rsidRPr="0047536B">
        <w:rPr>
          <w:color w:val="000000" w:themeColor="text1"/>
        </w:rPr>
        <w:t>1.0</w:t>
      </w:r>
      <w:r w:rsidR="0044006F" w:rsidRPr="0047536B">
        <w:rPr>
          <w:color w:val="000000" w:themeColor="text1"/>
        </w:rPr>
        <w:t>1</w:t>
      </w:r>
      <w:r w:rsidR="00504BEE" w:rsidRPr="0047536B">
        <w:rPr>
          <w:color w:val="000000" w:themeColor="text1"/>
        </w:rPr>
        <w:t xml:space="preserve">), with </w:t>
      </w:r>
      <w:r w:rsidR="00AB40E0" w:rsidRPr="0047536B">
        <w:rPr>
          <w:color w:val="000000" w:themeColor="text1"/>
        </w:rPr>
        <w:t>93</w:t>
      </w:r>
      <w:r w:rsidR="00504BEE" w:rsidRPr="0047536B">
        <w:rPr>
          <w:color w:val="000000" w:themeColor="text1"/>
        </w:rPr>
        <w:t>% of bootstrapped estimates</w:t>
      </w:r>
      <w:r w:rsidR="004D5883" w:rsidRPr="0047536B">
        <w:rPr>
          <w:color w:val="000000" w:themeColor="text1"/>
        </w:rPr>
        <w:t xml:space="preserve"> </w:t>
      </w:r>
      <w:r w:rsidR="00504BEE" w:rsidRPr="0047536B">
        <w:rPr>
          <w:color w:val="000000" w:themeColor="text1"/>
        </w:rPr>
        <w:t>&lt;1</w:t>
      </w:r>
      <w:r w:rsidR="00E16102" w:rsidRPr="0047536B">
        <w:rPr>
          <w:color w:val="000000" w:themeColor="text1"/>
        </w:rPr>
        <w:t xml:space="preserve"> (</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w:t>
      </w:r>
      <w:r w:rsidR="00504BEE" w:rsidRPr="0047536B">
        <w:rPr>
          <w:color w:val="000000" w:themeColor="text1"/>
        </w:rPr>
        <w:t>.</w:t>
      </w:r>
      <w:r w:rsidR="001B4E22" w:rsidRPr="001B4E22">
        <w:rPr>
          <w:color w:val="000000" w:themeColor="text1"/>
        </w:rPr>
        <w:t xml:space="preserve"> </w:t>
      </w:r>
      <w:r w:rsidR="001B4E22">
        <w:rPr>
          <w:color w:val="000000" w:themeColor="text1"/>
        </w:rPr>
        <w:t>We assessed the sensitivity of these results to the inclusion of cub observations throughout the year versus spring only and found that population growth estimates were robust (</w:t>
      </w:r>
      <w:r w:rsidR="001B4E22" w:rsidRPr="0047536B">
        <w:rPr>
          <w:color w:val="000000" w:themeColor="text1"/>
        </w:rPr>
        <w:t xml:space="preserve">Supporting Information </w:t>
      </w:r>
      <w:r w:rsidR="001B4E22">
        <w:rPr>
          <w:color w:val="000000" w:themeColor="text1"/>
        </w:rPr>
        <w:t>C).</w:t>
      </w:r>
    </w:p>
    <w:p w14:paraId="42F213BF" w14:textId="4A39B4BC" w:rsidR="00504BEE" w:rsidRPr="0047536B" w:rsidRDefault="00504BEE" w:rsidP="009304AE">
      <w:pPr>
        <w:spacing w:line="480" w:lineRule="auto"/>
        <w:rPr>
          <w:color w:val="000000" w:themeColor="text1"/>
        </w:rPr>
      </w:pPr>
      <w:r w:rsidRPr="0047536B">
        <w:rPr>
          <w:color w:val="000000" w:themeColor="text1"/>
        </w:rPr>
        <w:tab/>
        <w:t>Open spatial capture</w:t>
      </w:r>
      <w:r w:rsidR="00E33A39" w:rsidRPr="0047536B">
        <w:rPr>
          <w:color w:val="000000" w:themeColor="text1"/>
        </w:rPr>
        <w:t>-</w:t>
      </w:r>
      <w:r w:rsidRPr="0047536B">
        <w:rPr>
          <w:color w:val="000000" w:themeColor="text1"/>
        </w:rPr>
        <w:t xml:space="preserve">recapture modelling suggested the </w:t>
      </w:r>
      <w:r w:rsidR="006263BD" w:rsidRPr="0047536B">
        <w:rPr>
          <w:color w:val="000000" w:themeColor="text1"/>
        </w:rPr>
        <w:t xml:space="preserve">abundance of grizzly bears in the </w:t>
      </w:r>
      <w:r w:rsidRPr="0047536B">
        <w:rPr>
          <w:color w:val="000000" w:themeColor="text1"/>
        </w:rPr>
        <w:t>Elk Valley</w:t>
      </w:r>
      <w:r w:rsidR="00AC222D" w:rsidRPr="0047536B">
        <w:rPr>
          <w:color w:val="000000" w:themeColor="text1"/>
        </w:rPr>
        <w:t xml:space="preserve"> study area</w:t>
      </w:r>
      <w:r w:rsidRPr="0047536B">
        <w:rPr>
          <w:color w:val="000000" w:themeColor="text1"/>
        </w:rPr>
        <w:t xml:space="preserve"> </w:t>
      </w:r>
      <w:r w:rsidR="00AC222D" w:rsidRPr="0047536B">
        <w:rPr>
          <w:color w:val="000000" w:themeColor="text1"/>
        </w:rPr>
        <w:t>has been</w:t>
      </w:r>
      <w:r w:rsidRPr="0047536B">
        <w:rPr>
          <w:color w:val="000000" w:themeColor="text1"/>
        </w:rPr>
        <w:t xml:space="preserve"> stable </w:t>
      </w:r>
      <w:r w:rsidR="00643305">
        <w:rPr>
          <w:color w:val="000000" w:themeColor="text1"/>
        </w:rPr>
        <w:t xml:space="preserve">from </w:t>
      </w:r>
      <w:r w:rsidR="00C302FA" w:rsidRPr="0047536B">
        <w:rPr>
          <w:color w:val="000000" w:themeColor="text1"/>
        </w:rPr>
        <w:t>20</w:t>
      </w:r>
      <w:r w:rsidR="00E163EC" w:rsidRPr="0047536B">
        <w:rPr>
          <w:color w:val="000000" w:themeColor="text1"/>
        </w:rPr>
        <w:t>0</w:t>
      </w:r>
      <w:r w:rsidR="00643305">
        <w:rPr>
          <w:color w:val="000000" w:themeColor="text1"/>
        </w:rPr>
        <w:t xml:space="preserve">6 to </w:t>
      </w:r>
      <w:r w:rsidR="00C302FA" w:rsidRPr="0047536B">
        <w:rPr>
          <w:color w:val="000000" w:themeColor="text1"/>
        </w:rPr>
        <w:t xml:space="preserve">2021 with an </w:t>
      </w:r>
      <w:r w:rsidRPr="0047536B">
        <w:rPr>
          <w:color w:val="000000" w:themeColor="text1"/>
        </w:rPr>
        <w:t>observed population growth rate</w:t>
      </w:r>
      <w:r w:rsidR="00C302FA" w:rsidRPr="0047536B">
        <w:rPr>
          <w:color w:val="000000" w:themeColor="text1"/>
        </w:rPr>
        <w:t xml:space="preserve"> of</w:t>
      </w:r>
      <w:r w:rsidR="00885E9F" w:rsidRPr="0047536B">
        <w:rPr>
          <w:color w:val="000000" w:themeColor="text1"/>
        </w:rPr>
        <w:t xml:space="preserve"> 1.01 (90% CI: 0.99-1.03).</w:t>
      </w:r>
      <w:r w:rsidR="00C302FA" w:rsidRPr="0047536B">
        <w:rPr>
          <w:color w:val="000000" w:themeColor="text1"/>
        </w:rPr>
        <w:t xml:space="preserve"> We tested whether this overall stable trend was different </w:t>
      </w:r>
      <w:r w:rsidR="00885E9F" w:rsidRPr="0047536B">
        <w:rPr>
          <w:color w:val="000000" w:themeColor="text1"/>
        </w:rPr>
        <w:t xml:space="preserve">during our </w:t>
      </w:r>
      <w:r w:rsidR="00C302FA" w:rsidRPr="0047536B">
        <w:rPr>
          <w:color w:val="000000" w:themeColor="text1"/>
        </w:rPr>
        <w:t xml:space="preserve">period </w:t>
      </w:r>
      <w:r w:rsidR="00885E9F" w:rsidRPr="0047536B">
        <w:rPr>
          <w:color w:val="000000" w:themeColor="text1"/>
        </w:rPr>
        <w:t xml:space="preserve">of </w:t>
      </w:r>
      <w:r w:rsidR="00C302FA" w:rsidRPr="0047536B">
        <w:rPr>
          <w:color w:val="000000" w:themeColor="text1"/>
        </w:rPr>
        <w:t xml:space="preserve">study </w:t>
      </w:r>
      <w:r w:rsidR="00885E9F" w:rsidRPr="0047536B">
        <w:rPr>
          <w:color w:val="000000" w:themeColor="text1"/>
        </w:rPr>
        <w:t>(</w:t>
      </w:r>
      <w:r w:rsidR="00C302FA" w:rsidRPr="0047536B">
        <w:rPr>
          <w:color w:val="000000" w:themeColor="text1"/>
        </w:rPr>
        <w:t>2016-2022</w:t>
      </w:r>
      <w:r w:rsidR="00885E9F" w:rsidRPr="0047536B">
        <w:rPr>
          <w:color w:val="000000" w:themeColor="text1"/>
        </w:rPr>
        <w:t>) compared to pre-2016</w:t>
      </w:r>
      <w:r w:rsidR="0044006F" w:rsidRPr="0047536B">
        <w:rPr>
          <w:color w:val="000000" w:themeColor="text1"/>
        </w:rPr>
        <w:t xml:space="preserve"> and</w:t>
      </w:r>
      <w:r w:rsidR="00457EC8" w:rsidRPr="0047536B">
        <w:rPr>
          <w:color w:val="000000" w:themeColor="text1"/>
        </w:rPr>
        <w:t xml:space="preserve"> </w:t>
      </w:r>
      <w:r w:rsidR="00C302FA" w:rsidRPr="0047536B">
        <w:rPr>
          <w:color w:val="000000" w:themeColor="text1"/>
        </w:rPr>
        <w:t xml:space="preserve">found no evidence </w:t>
      </w:r>
      <w:r w:rsidR="00885E9F" w:rsidRPr="0047536B">
        <w:rPr>
          <w:color w:val="000000" w:themeColor="text1"/>
        </w:rPr>
        <w:t>for the more complex model structure</w:t>
      </w:r>
      <w:r w:rsidR="00C302FA" w:rsidRPr="0047536B">
        <w:rPr>
          <w:color w:val="000000" w:themeColor="text1"/>
        </w:rPr>
        <w:t xml:space="preserve"> (</w:t>
      </w:r>
      <w:r w:rsidR="0044006F" w:rsidRPr="0047536B">
        <w:rPr>
          <w:color w:val="000000" w:themeColor="text1"/>
        </w:rPr>
        <w:t xml:space="preserve">delta </w:t>
      </w:r>
      <w:r w:rsidR="00C302FA" w:rsidRPr="0047536B">
        <w:rPr>
          <w:color w:val="000000" w:themeColor="text1"/>
        </w:rPr>
        <w:t>AIC</w:t>
      </w:r>
      <w:r w:rsidR="0044006F" w:rsidRPr="0047536B">
        <w:rPr>
          <w:color w:val="000000" w:themeColor="text1"/>
        </w:rPr>
        <w:t>=0.4</w:t>
      </w:r>
      <w:r w:rsidR="00C302FA" w:rsidRPr="0047536B">
        <w:rPr>
          <w:color w:val="000000" w:themeColor="text1"/>
        </w:rPr>
        <w:t>).</w:t>
      </w:r>
      <w:r w:rsidR="00A262AA" w:rsidRPr="0047536B">
        <w:rPr>
          <w:color w:val="000000" w:themeColor="text1"/>
        </w:rPr>
        <w:t xml:space="preserve"> </w:t>
      </w:r>
      <w:r w:rsidR="00F64BE3" w:rsidRPr="008F07E5">
        <w:rPr>
          <w:sz w:val="22"/>
          <w:szCs w:val="22"/>
        </w:rPr>
        <w:t xml:space="preserve">The density of grizzly bears in the Elk Valley study area between </w:t>
      </w:r>
      <w:r w:rsidR="00F64BE3" w:rsidRPr="00E56BB9">
        <w:t xml:space="preserve">2016 and 2021 averaged 32.0 bears/1,000 km2 (90% CI: 28.9-35.0), </w:t>
      </w:r>
      <w:r w:rsidR="00006730">
        <w:t>with an estimated population of</w:t>
      </w:r>
      <w:r w:rsidR="00F64BE3" w:rsidRPr="00E56BB9">
        <w:t xml:space="preserve"> 103 individuals (90% CI: 92.7-112.0).  Calculating the difference in the population trajectories between the observed annual population growth rate of 1.01 and the intrinsic population growth rate of 0.94, we estimated that the resident population must have been supplemented by approximately 6.9% </w:t>
      </w:r>
      <w:r w:rsidR="00F64BE3" w:rsidRPr="00E56BB9">
        <w:rPr>
          <w:color w:val="000000" w:themeColor="text1"/>
        </w:rPr>
        <w:t xml:space="preserve">(90% CI: 0-15) </w:t>
      </w:r>
      <w:r w:rsidR="00F64BE3" w:rsidRPr="00E56BB9">
        <w:t>or ~7 immigrants per year</w:t>
      </w:r>
      <w:r w:rsidR="00F64BE3" w:rsidRPr="00E56BB9">
        <w:rPr>
          <w:color w:val="000000" w:themeColor="text1"/>
        </w:rPr>
        <w:t xml:space="preserve"> </w:t>
      </w:r>
      <w:r w:rsidR="00E16102" w:rsidRPr="00E56BB9">
        <w:rPr>
          <w:color w:val="000000" w:themeColor="text1"/>
        </w:rPr>
        <w:t>(</w:t>
      </w:r>
      <w:r w:rsidR="00E16102" w:rsidRPr="00E56BB9">
        <w:rPr>
          <w:color w:val="000000" w:themeColor="text1"/>
        </w:rPr>
        <w:fldChar w:fldCharType="begin"/>
      </w:r>
      <w:r w:rsidR="00E16102" w:rsidRPr="00E56BB9">
        <w:rPr>
          <w:color w:val="000000" w:themeColor="text1"/>
        </w:rPr>
        <w:instrText xml:space="preserve"> REF _Ref110418467 \h </w:instrText>
      </w:r>
      <w:r w:rsidR="0047536B" w:rsidRPr="00E56BB9">
        <w:rPr>
          <w:color w:val="000000" w:themeColor="text1"/>
        </w:rPr>
        <w:instrText xml:space="preserve"> \* MERGEFORMAT </w:instrText>
      </w:r>
      <w:r w:rsidR="00E16102" w:rsidRPr="00E56BB9">
        <w:rPr>
          <w:color w:val="000000" w:themeColor="text1"/>
        </w:rPr>
      </w:r>
      <w:r w:rsidR="00E16102" w:rsidRPr="00E56BB9">
        <w:rPr>
          <w:color w:val="000000" w:themeColor="text1"/>
        </w:rPr>
        <w:fldChar w:fldCharType="separate"/>
      </w:r>
      <w:r w:rsidR="00E16102" w:rsidRPr="00E56BB9">
        <w:rPr>
          <w:color w:val="000000" w:themeColor="text1"/>
        </w:rPr>
        <w:t xml:space="preserve">Figure </w:t>
      </w:r>
      <w:r w:rsidR="00E16102" w:rsidRPr="00E56BB9">
        <w:rPr>
          <w:noProof/>
          <w:color w:val="000000" w:themeColor="text1"/>
        </w:rPr>
        <w:t>6</w:t>
      </w:r>
      <w:r w:rsidR="00E16102" w:rsidRPr="00E56BB9">
        <w:rPr>
          <w:color w:val="000000" w:themeColor="text1"/>
        </w:rPr>
        <w:fldChar w:fldCharType="end"/>
      </w:r>
      <w:r w:rsidR="00E16102" w:rsidRPr="00E56BB9">
        <w:rPr>
          <w:color w:val="000000" w:themeColor="text1"/>
        </w:rPr>
        <w:t>)</w:t>
      </w:r>
      <w:r w:rsidR="008364F9" w:rsidRPr="00E56BB9">
        <w:rPr>
          <w:color w:val="000000" w:themeColor="text1"/>
        </w:rPr>
        <w:t xml:space="preserve">. </w:t>
      </w:r>
      <w:r w:rsidR="00E16102" w:rsidRPr="00E56BB9">
        <w:rPr>
          <w:color w:val="000000" w:themeColor="text1"/>
        </w:rPr>
        <w:t xml:space="preserve">Indeed, we observed 3 examples of radiocollared </w:t>
      </w:r>
      <w:r w:rsidR="0042239F" w:rsidRPr="00E56BB9">
        <w:rPr>
          <w:color w:val="000000" w:themeColor="text1"/>
        </w:rPr>
        <w:t>subadul</w:t>
      </w:r>
      <w:r w:rsidR="0042239F">
        <w:rPr>
          <w:color w:val="000000" w:themeColor="text1"/>
        </w:rPr>
        <w:t xml:space="preserve">t </w:t>
      </w:r>
      <w:r w:rsidR="00E16102" w:rsidRPr="0047536B">
        <w:rPr>
          <w:color w:val="000000" w:themeColor="text1"/>
        </w:rPr>
        <w:t>male bears immigrating into the Elk Valley study area from 77-95 km away (</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 xml:space="preserve">). All three of these bears were eventually </w:t>
      </w:r>
      <w:r w:rsidR="00E16102" w:rsidRPr="0047536B">
        <w:rPr>
          <w:color w:val="000000" w:themeColor="text1"/>
        </w:rPr>
        <w:lastRenderedPageBreak/>
        <w:t>killed, highlighting</w:t>
      </w:r>
      <w:r w:rsidR="00760412" w:rsidRPr="0047536B">
        <w:rPr>
          <w:color w:val="000000" w:themeColor="text1"/>
        </w:rPr>
        <w:t xml:space="preserve"> the spatial extent of the source-sink dynamics in the Elk Valley study area and the risk immigrant bears are exposed to once settled.</w:t>
      </w:r>
    </w:p>
    <w:p w14:paraId="22396A14" w14:textId="42D9178A" w:rsidR="00A066F3" w:rsidRPr="0047536B" w:rsidRDefault="00A066F3" w:rsidP="009304AE">
      <w:pPr>
        <w:spacing w:line="480" w:lineRule="auto"/>
        <w:rPr>
          <w:color w:val="000000" w:themeColor="text1"/>
        </w:rPr>
      </w:pPr>
      <w:r w:rsidRPr="0047536B">
        <w:rPr>
          <w:color w:val="000000" w:themeColor="text1"/>
        </w:rPr>
        <w:tab/>
        <w:t>Recorded conflicts and mortality were higher in the Elk Valley study area than the rest of BC. There was an average of 65.3 conflict reports per 10,000 sq.km/year in the Elk Valley compared to only 5.8 per 10,000 sq.km/year across the rest of the province (</w:t>
      </w:r>
      <w:r w:rsidRPr="0047536B">
        <w:rPr>
          <w:color w:val="000000" w:themeColor="text1"/>
        </w:rPr>
        <w:fldChar w:fldCharType="begin"/>
      </w:r>
      <w:r w:rsidRPr="0047536B">
        <w:rPr>
          <w:color w:val="000000" w:themeColor="text1"/>
        </w:rPr>
        <w:instrText xml:space="preserve"> REF _Ref119650621 \h </w:instrText>
      </w:r>
      <w:r w:rsidR="0047536B">
        <w:rPr>
          <w:color w:val="000000" w:themeColor="text1"/>
        </w:rPr>
        <w:instrText xml:space="preserve"> \* MERGEFORMAT </w:instrText>
      </w:r>
      <w:r w:rsidRPr="0047536B">
        <w:rPr>
          <w:color w:val="000000" w:themeColor="text1"/>
        </w:rPr>
      </w:r>
      <w:r w:rsidRPr="0047536B">
        <w:rPr>
          <w:color w:val="000000" w:themeColor="text1"/>
        </w:rPr>
        <w:fldChar w:fldCharType="separate"/>
      </w:r>
      <w:r w:rsidRPr="0047536B">
        <w:rPr>
          <w:color w:val="000000" w:themeColor="text1"/>
        </w:rPr>
        <w:t xml:space="preserve">Figure </w:t>
      </w:r>
      <w:r w:rsidRPr="0047536B">
        <w:rPr>
          <w:noProof/>
          <w:color w:val="000000" w:themeColor="text1"/>
        </w:rPr>
        <w:t>4</w:t>
      </w:r>
      <w:r w:rsidRPr="0047536B">
        <w:rPr>
          <w:color w:val="000000" w:themeColor="text1"/>
        </w:rPr>
        <w:fldChar w:fldCharType="end"/>
      </w:r>
      <w:r w:rsidRPr="0047536B">
        <w:rPr>
          <w:color w:val="000000" w:themeColor="text1"/>
        </w:rPr>
        <w:t>). Hunting, a regulated source of mortality, showed a similar prevalence (mortality per unit area) in the Elk Valley compared to the rest of the province. In contrast, conflicts with people and road/rail mortalities were one to two orders of magnitude more prevalent in the Elk Valley than elsewhere (</w:t>
      </w:r>
      <w:r w:rsidR="006523B8" w:rsidRPr="0047536B">
        <w:rPr>
          <w:color w:val="000000" w:themeColor="text1"/>
        </w:rPr>
        <w:t>Table 2</w:t>
      </w:r>
      <w:r w:rsidRPr="0047536B">
        <w:rPr>
          <w:color w:val="000000" w:themeColor="text1"/>
        </w:rPr>
        <w:t xml:space="preserve">). The Elk Valley study area, which accounts for less than 1% of the grizzly bear range in </w:t>
      </w:r>
      <w:r w:rsidR="00006730" w:rsidRPr="0047536B">
        <w:rPr>
          <w:color w:val="000000" w:themeColor="text1"/>
        </w:rPr>
        <w:t>BC but</w:t>
      </w:r>
      <w:r w:rsidR="0044006F" w:rsidRPr="0047536B">
        <w:rPr>
          <w:color w:val="000000" w:themeColor="text1"/>
        </w:rPr>
        <w:t xml:space="preserve"> </w:t>
      </w:r>
      <w:r w:rsidRPr="0047536B">
        <w:rPr>
          <w:color w:val="000000" w:themeColor="text1"/>
        </w:rPr>
        <w:t>encompassed 33% and 42% of the provincially reported road and rail mortalities, respectively.</w:t>
      </w:r>
      <w:r w:rsidR="00006730">
        <w:rPr>
          <w:color w:val="000000" w:themeColor="text1"/>
        </w:rPr>
        <w:t xml:space="preserve"> Highway contractors and railway companies across the province are required to report all road or rail mortalities, thus we do not expect reporting compliance to explain this difference.</w:t>
      </w:r>
    </w:p>
    <w:p w14:paraId="410F3149" w14:textId="20A52FDD" w:rsidR="00504BEE" w:rsidRPr="0047536B" w:rsidRDefault="00504BEE" w:rsidP="009304AE">
      <w:pPr>
        <w:spacing w:line="480" w:lineRule="auto"/>
        <w:rPr>
          <w:color w:val="000000" w:themeColor="text1"/>
        </w:rPr>
      </w:pPr>
      <w:r w:rsidRPr="0047536B">
        <w:rPr>
          <w:color w:val="000000" w:themeColor="text1"/>
        </w:rPr>
        <w:tab/>
      </w:r>
    </w:p>
    <w:p w14:paraId="539EE43B" w14:textId="1E897A3A" w:rsidR="009304AE" w:rsidRPr="0047536B" w:rsidRDefault="009304AE" w:rsidP="009304AE">
      <w:pPr>
        <w:spacing w:line="480" w:lineRule="auto"/>
        <w:rPr>
          <w:b/>
          <w:bCs/>
          <w:color w:val="000000" w:themeColor="text1"/>
        </w:rPr>
      </w:pPr>
      <w:r w:rsidRPr="0047536B">
        <w:rPr>
          <w:b/>
          <w:bCs/>
          <w:color w:val="000000" w:themeColor="text1"/>
        </w:rPr>
        <w:t>Estimating unreported mortality</w:t>
      </w:r>
    </w:p>
    <w:p w14:paraId="3295D459" w14:textId="4A12F339" w:rsidR="00D1796A" w:rsidRDefault="0027297F" w:rsidP="007E5176">
      <w:pPr>
        <w:spacing w:line="480" w:lineRule="auto"/>
        <w:rPr>
          <w:color w:val="000000" w:themeColor="text1"/>
        </w:rPr>
      </w:pPr>
      <w:r w:rsidRPr="0047536B">
        <w:rPr>
          <w:color w:val="000000" w:themeColor="text1"/>
        </w:rPr>
        <w:t>Of the 1</w:t>
      </w:r>
      <w:r w:rsidR="00AB40E0" w:rsidRPr="0047536B">
        <w:rPr>
          <w:color w:val="000000" w:themeColor="text1"/>
        </w:rPr>
        <w:t>3</w:t>
      </w:r>
      <w:r w:rsidRPr="0047536B">
        <w:rPr>
          <w:color w:val="000000" w:themeColor="text1"/>
        </w:rPr>
        <w:t xml:space="preserve"> grizzly bears killed by people</w:t>
      </w:r>
      <w:r w:rsidR="00D072AB" w:rsidRPr="0047536B">
        <w:rPr>
          <w:color w:val="000000" w:themeColor="text1"/>
        </w:rPr>
        <w:t xml:space="preserve"> that </w:t>
      </w:r>
      <w:r w:rsidR="00145A65" w:rsidRPr="0047536B">
        <w:rPr>
          <w:color w:val="000000" w:themeColor="text1"/>
        </w:rPr>
        <w:t>were wearing functioning radiocollars</w:t>
      </w:r>
      <w:r w:rsidRPr="0047536B">
        <w:rPr>
          <w:color w:val="000000" w:themeColor="text1"/>
        </w:rPr>
        <w:t xml:space="preserve">, </w:t>
      </w:r>
      <w:r w:rsidR="00AB40E0" w:rsidRPr="0047536B">
        <w:rPr>
          <w:color w:val="000000" w:themeColor="text1"/>
        </w:rPr>
        <w:t>7</w:t>
      </w:r>
      <w:r w:rsidRPr="0047536B">
        <w:rPr>
          <w:color w:val="000000" w:themeColor="text1"/>
        </w:rPr>
        <w:t xml:space="preserve"> were not reported to authorities. The unreported mortalities were from road</w:t>
      </w:r>
      <w:r w:rsidR="00A52F7E" w:rsidRPr="0047536B">
        <w:rPr>
          <w:color w:val="000000" w:themeColor="text1"/>
        </w:rPr>
        <w:t xml:space="preserve"> or </w:t>
      </w:r>
      <w:r w:rsidRPr="0047536B">
        <w:rPr>
          <w:color w:val="000000" w:themeColor="text1"/>
        </w:rPr>
        <w:t>rail collisions (n=</w:t>
      </w:r>
      <w:r w:rsidR="00AB40E0" w:rsidRPr="0047536B">
        <w:rPr>
          <w:color w:val="000000" w:themeColor="text1"/>
        </w:rPr>
        <w:t>4</w:t>
      </w:r>
      <w:r w:rsidR="005F4754">
        <w:rPr>
          <w:color w:val="000000" w:themeColor="text1"/>
        </w:rPr>
        <w:t>, 3 from road, 1 from rail or road</w:t>
      </w:r>
      <w:r w:rsidR="005F4754" w:rsidRPr="0047536B">
        <w:rPr>
          <w:color w:val="000000" w:themeColor="text1"/>
        </w:rPr>
        <w:t>),</w:t>
      </w:r>
      <w:r w:rsidRPr="0047536B">
        <w:rPr>
          <w:color w:val="000000" w:themeColor="text1"/>
        </w:rPr>
        <w:t xml:space="preserve"> conflicts at private property (n=1),</w:t>
      </w:r>
      <w:r w:rsidR="0008603C" w:rsidRPr="0047536B">
        <w:rPr>
          <w:color w:val="000000" w:themeColor="text1"/>
        </w:rPr>
        <w:t xml:space="preserve"> shot and left (n=1),</w:t>
      </w:r>
      <w:r w:rsidRPr="0047536B">
        <w:rPr>
          <w:color w:val="000000" w:themeColor="text1"/>
        </w:rPr>
        <w:t xml:space="preserve"> and of unknown cause but where humans were suspected (n=1)</w:t>
      </w:r>
      <w:r w:rsidR="00076D9C" w:rsidRPr="0047536B">
        <w:rPr>
          <w:color w:val="000000" w:themeColor="text1"/>
        </w:rPr>
        <w:t xml:space="preserve"> </w:t>
      </w:r>
      <w:r w:rsidR="0048085F" w:rsidRPr="0047536B">
        <w:rPr>
          <w:color w:val="000000" w:themeColor="text1"/>
        </w:rPr>
        <w:t>(</w:t>
      </w:r>
      <w:r w:rsidR="006523B8" w:rsidRPr="0047536B">
        <w:rPr>
          <w:color w:val="000000" w:themeColor="text1"/>
        </w:rPr>
        <w:t>Table 1</w:t>
      </w:r>
      <w:r w:rsidR="0048085F" w:rsidRPr="0047536B">
        <w:rPr>
          <w:color w:val="000000" w:themeColor="text1"/>
        </w:rPr>
        <w:t>)</w:t>
      </w:r>
      <w:r w:rsidR="00076D9C" w:rsidRPr="0047536B">
        <w:rPr>
          <w:color w:val="000000" w:themeColor="text1"/>
        </w:rPr>
        <w:t>.</w:t>
      </w:r>
      <w:r w:rsidR="00E87ADA" w:rsidRPr="0047536B">
        <w:rPr>
          <w:color w:val="000000" w:themeColor="text1"/>
        </w:rPr>
        <w:t xml:space="preserve"> </w:t>
      </w:r>
      <w:r w:rsidR="005F4754">
        <w:rPr>
          <w:color w:val="000000" w:themeColor="text1"/>
        </w:rPr>
        <w:t xml:space="preserve">The cause for unreported mortalities can be unique to each instance, but in general road or rail collisions were not reported because the animal was struck but did not die on the road/rail but was found dead via the collar 20-400 meters away in dense vegetation. </w:t>
      </w:r>
      <w:r w:rsidR="0068441B" w:rsidRPr="0047536B">
        <w:rPr>
          <w:color w:val="000000" w:themeColor="text1"/>
        </w:rPr>
        <w:t xml:space="preserve">When estimating </w:t>
      </w:r>
      <w:r w:rsidR="00623A98" w:rsidRPr="0047536B">
        <w:rPr>
          <w:color w:val="000000" w:themeColor="text1"/>
        </w:rPr>
        <w:t xml:space="preserve">the </w:t>
      </w:r>
      <w:r w:rsidR="0068441B" w:rsidRPr="0047536B">
        <w:rPr>
          <w:color w:val="000000" w:themeColor="text1"/>
        </w:rPr>
        <w:t>unreport</w:t>
      </w:r>
      <w:r w:rsidR="0062588A" w:rsidRPr="0047536B">
        <w:rPr>
          <w:color w:val="000000" w:themeColor="text1"/>
        </w:rPr>
        <w:t>ed</w:t>
      </w:r>
      <w:r w:rsidR="00623A98" w:rsidRPr="0047536B">
        <w:rPr>
          <w:color w:val="000000" w:themeColor="text1"/>
        </w:rPr>
        <w:t xml:space="preserve"> rate</w:t>
      </w:r>
      <w:r w:rsidR="0062588A" w:rsidRPr="0047536B">
        <w:rPr>
          <w:color w:val="000000" w:themeColor="text1"/>
        </w:rPr>
        <w:t>,</w:t>
      </w:r>
      <w:r w:rsidR="0068441B" w:rsidRPr="0047536B">
        <w:rPr>
          <w:color w:val="000000" w:themeColor="text1"/>
        </w:rPr>
        <w:t xml:space="preserve"> we classified the shot and left bear as </w:t>
      </w:r>
      <w:r w:rsidR="0062588A" w:rsidRPr="0047536B">
        <w:rPr>
          <w:color w:val="000000" w:themeColor="text1"/>
        </w:rPr>
        <w:t xml:space="preserve">a </w:t>
      </w:r>
      <w:r w:rsidR="0068441B" w:rsidRPr="0047536B">
        <w:rPr>
          <w:color w:val="000000" w:themeColor="text1"/>
        </w:rPr>
        <w:t>conflict</w:t>
      </w:r>
      <w:r w:rsidR="0062588A" w:rsidRPr="0047536B">
        <w:rPr>
          <w:color w:val="000000" w:themeColor="text1"/>
        </w:rPr>
        <w:t xml:space="preserve"> kill</w:t>
      </w:r>
      <w:r w:rsidR="0068441B" w:rsidRPr="0047536B">
        <w:rPr>
          <w:color w:val="000000" w:themeColor="text1"/>
        </w:rPr>
        <w:t xml:space="preserve">. </w:t>
      </w:r>
      <w:r w:rsidR="00E230E2" w:rsidRPr="0047536B">
        <w:rPr>
          <w:color w:val="000000" w:themeColor="text1"/>
        </w:rPr>
        <w:t xml:space="preserve">We estimated the </w:t>
      </w:r>
      <w:r w:rsidR="00E87ADA" w:rsidRPr="0047536B">
        <w:rPr>
          <w:color w:val="000000" w:themeColor="text1"/>
        </w:rPr>
        <w:t xml:space="preserve">unreported rate of </w:t>
      </w:r>
      <w:r w:rsidR="00E230E2" w:rsidRPr="0047536B">
        <w:rPr>
          <w:color w:val="000000" w:themeColor="text1"/>
        </w:rPr>
        <w:t xml:space="preserve">human-caused </w:t>
      </w:r>
      <w:r w:rsidR="00E87ADA" w:rsidRPr="0047536B">
        <w:rPr>
          <w:color w:val="000000" w:themeColor="text1"/>
        </w:rPr>
        <w:t>mortality</w:t>
      </w:r>
      <w:r w:rsidR="00167342" w:rsidRPr="0047536B">
        <w:rPr>
          <w:color w:val="000000" w:themeColor="text1"/>
        </w:rPr>
        <w:t xml:space="preserve"> </w:t>
      </w:r>
      <w:r w:rsidR="00E87ADA" w:rsidRPr="0047536B">
        <w:rPr>
          <w:color w:val="000000" w:themeColor="text1"/>
        </w:rPr>
        <w:t>using the</w:t>
      </w:r>
      <w:r w:rsidR="00E230E2" w:rsidRPr="0047536B">
        <w:rPr>
          <w:color w:val="000000" w:themeColor="text1"/>
        </w:rPr>
        <w:t xml:space="preserve"> </w:t>
      </w:r>
      <w:r w:rsidR="00E230E2" w:rsidRPr="0047536B">
        <w:rPr>
          <w:color w:val="000000" w:themeColor="text1"/>
        </w:rPr>
        <w:lastRenderedPageBreak/>
        <w:t>rate of reporting from collared bears</w:t>
      </w:r>
      <w:r w:rsidR="00E87ADA" w:rsidRPr="0047536B">
        <w:rPr>
          <w:color w:val="000000" w:themeColor="text1"/>
        </w:rPr>
        <w:t xml:space="preserve"> </w:t>
      </w:r>
      <w:r w:rsidR="00E230E2" w:rsidRPr="0047536B">
        <w:rPr>
          <w:color w:val="000000" w:themeColor="text1"/>
        </w:rPr>
        <w:t>at 0.</w:t>
      </w:r>
      <w:r w:rsidR="0008603C" w:rsidRPr="0047536B">
        <w:rPr>
          <w:color w:val="000000" w:themeColor="text1"/>
        </w:rPr>
        <w:t>5</w:t>
      </w:r>
      <w:r w:rsidR="00AB40E0" w:rsidRPr="0047536B">
        <w:rPr>
          <w:color w:val="000000" w:themeColor="text1"/>
        </w:rPr>
        <w:t xml:space="preserve">4 </w:t>
      </w:r>
      <w:r w:rsidR="00E230E2" w:rsidRPr="0047536B">
        <w:rPr>
          <w:color w:val="000000" w:themeColor="text1"/>
        </w:rPr>
        <w:t>(90% CI: 0.</w:t>
      </w:r>
      <w:r w:rsidR="00AB40E0" w:rsidRPr="0047536B">
        <w:rPr>
          <w:color w:val="000000" w:themeColor="text1"/>
        </w:rPr>
        <w:t>31</w:t>
      </w:r>
      <w:r w:rsidR="00E230E2" w:rsidRPr="0047536B">
        <w:rPr>
          <w:color w:val="000000" w:themeColor="text1"/>
        </w:rPr>
        <w:t>-0.</w:t>
      </w:r>
      <w:r w:rsidR="00623A98" w:rsidRPr="0047536B">
        <w:rPr>
          <w:color w:val="000000" w:themeColor="text1"/>
        </w:rPr>
        <w:t>7</w:t>
      </w:r>
      <w:r w:rsidR="00AB40E0" w:rsidRPr="0047536B">
        <w:rPr>
          <w:color w:val="000000" w:themeColor="text1"/>
        </w:rPr>
        <w:t>7</w:t>
      </w:r>
      <w:r w:rsidR="00E230E2" w:rsidRPr="0047536B">
        <w:rPr>
          <w:color w:val="000000" w:themeColor="text1"/>
        </w:rPr>
        <w:t>). Although sample sizes were small, we calculated cause-specific unreported rate rates to</w:t>
      </w:r>
      <w:r w:rsidR="0024343F" w:rsidRPr="0047536B">
        <w:rPr>
          <w:color w:val="000000" w:themeColor="text1"/>
        </w:rPr>
        <w:t xml:space="preserve"> identify any obvious differences in rates between sources. </w:t>
      </w:r>
      <w:r w:rsidR="00D22CC7" w:rsidRPr="0047536B">
        <w:rPr>
          <w:color w:val="000000" w:themeColor="text1"/>
        </w:rPr>
        <w:t xml:space="preserve">Two </w:t>
      </w:r>
      <w:r w:rsidR="0024343F" w:rsidRPr="0047536B">
        <w:rPr>
          <w:color w:val="000000" w:themeColor="text1"/>
        </w:rPr>
        <w:t xml:space="preserve">of </w:t>
      </w:r>
      <w:r w:rsidR="0008603C" w:rsidRPr="0047536B">
        <w:rPr>
          <w:color w:val="000000" w:themeColor="text1"/>
        </w:rPr>
        <w:t>4</w:t>
      </w:r>
      <w:r w:rsidR="0024343F" w:rsidRPr="0047536B">
        <w:rPr>
          <w:color w:val="000000" w:themeColor="text1"/>
        </w:rPr>
        <w:t xml:space="preserve"> mortalities that resulted from conflicts with </w:t>
      </w:r>
      <w:r w:rsidR="0008603C" w:rsidRPr="0047536B">
        <w:rPr>
          <w:color w:val="000000" w:themeColor="text1"/>
        </w:rPr>
        <w:t>people</w:t>
      </w:r>
      <w:r w:rsidR="0024343F" w:rsidRPr="0047536B">
        <w:rPr>
          <w:color w:val="000000" w:themeColor="text1"/>
        </w:rPr>
        <w:t xml:space="preserve"> </w:t>
      </w:r>
      <w:r w:rsidR="00D22CC7" w:rsidRPr="0047536B">
        <w:rPr>
          <w:color w:val="000000" w:themeColor="text1"/>
        </w:rPr>
        <w:t xml:space="preserve">but without CO involvement </w:t>
      </w:r>
      <w:r w:rsidR="0024343F" w:rsidRPr="0047536B">
        <w:rPr>
          <w:color w:val="000000" w:themeColor="text1"/>
        </w:rPr>
        <w:t>were not reported (0.</w:t>
      </w:r>
      <w:r w:rsidR="0008603C" w:rsidRPr="0047536B">
        <w:rPr>
          <w:color w:val="000000" w:themeColor="text1"/>
        </w:rPr>
        <w:t>50</w:t>
      </w:r>
      <w:r w:rsidR="0024343F" w:rsidRPr="0047536B">
        <w:rPr>
          <w:color w:val="000000" w:themeColor="text1"/>
        </w:rPr>
        <w:t>)</w:t>
      </w:r>
      <w:r w:rsidR="00BE087C" w:rsidRPr="0047536B">
        <w:rPr>
          <w:color w:val="000000" w:themeColor="text1"/>
        </w:rPr>
        <w:t xml:space="preserve">, </w:t>
      </w:r>
      <w:r w:rsidR="00AB40E0" w:rsidRPr="0047536B">
        <w:rPr>
          <w:color w:val="000000" w:themeColor="text1"/>
        </w:rPr>
        <w:t>4</w:t>
      </w:r>
      <w:r w:rsidR="0024343F" w:rsidRPr="0047536B">
        <w:rPr>
          <w:color w:val="000000" w:themeColor="text1"/>
        </w:rPr>
        <w:t xml:space="preserve"> of </w:t>
      </w:r>
      <w:r w:rsidR="00AB40E0" w:rsidRPr="0047536B">
        <w:rPr>
          <w:color w:val="000000" w:themeColor="text1"/>
        </w:rPr>
        <w:t>6</w:t>
      </w:r>
      <w:r w:rsidR="0024343F" w:rsidRPr="0047536B">
        <w:rPr>
          <w:color w:val="000000" w:themeColor="text1"/>
        </w:rPr>
        <w:t xml:space="preserve"> road and rail mortalities were </w:t>
      </w:r>
      <w:r w:rsidR="00BE087C" w:rsidRPr="0047536B">
        <w:rPr>
          <w:color w:val="000000" w:themeColor="text1"/>
        </w:rPr>
        <w:t xml:space="preserve">not </w:t>
      </w:r>
      <w:r w:rsidR="0024343F" w:rsidRPr="0047536B">
        <w:rPr>
          <w:color w:val="000000" w:themeColor="text1"/>
        </w:rPr>
        <w:t>reported (0.</w:t>
      </w:r>
      <w:r w:rsidR="00BE087C" w:rsidRPr="0047536B">
        <w:rPr>
          <w:color w:val="000000" w:themeColor="text1"/>
        </w:rPr>
        <w:t>6</w:t>
      </w:r>
      <w:r w:rsidR="00F97646" w:rsidRPr="0047536B">
        <w:rPr>
          <w:color w:val="000000" w:themeColor="text1"/>
        </w:rPr>
        <w:t>7</w:t>
      </w:r>
      <w:r w:rsidR="0024343F" w:rsidRPr="0047536B">
        <w:rPr>
          <w:color w:val="000000" w:themeColor="text1"/>
        </w:rPr>
        <w:t>), and the unknown but human suspected mortality was not reported (1).</w:t>
      </w:r>
      <w:r w:rsidR="00D1796A">
        <w:rPr>
          <w:color w:val="000000" w:themeColor="text1"/>
        </w:rPr>
        <w:t xml:space="preserve"> </w:t>
      </w:r>
      <w:r w:rsidR="00623A98" w:rsidRPr="0047536B">
        <w:rPr>
          <w:color w:val="000000" w:themeColor="text1"/>
        </w:rPr>
        <w:t>Using the CI ratio method</w:t>
      </w:r>
      <w:r w:rsidR="00A52F7E" w:rsidRPr="0047536B">
        <w:rPr>
          <w:color w:val="000000" w:themeColor="text1"/>
        </w:rPr>
        <w:t>,</w:t>
      </w:r>
      <w:r w:rsidR="00623A98" w:rsidRPr="0047536B">
        <w:rPr>
          <w:color w:val="000000" w:themeColor="text1"/>
        </w:rPr>
        <w:t xml:space="preserve"> we estimated the unreported rate at </w:t>
      </w:r>
      <w:r w:rsidR="00C2776C" w:rsidRPr="0047536B">
        <w:rPr>
          <w:color w:val="000000" w:themeColor="text1"/>
        </w:rPr>
        <w:t>0.64</w:t>
      </w:r>
      <w:r w:rsidR="00623A98" w:rsidRPr="0047536B">
        <w:rPr>
          <w:color w:val="000000" w:themeColor="text1"/>
        </w:rPr>
        <w:t xml:space="preserve"> (90% CI: </w:t>
      </w:r>
      <w:r w:rsidR="009D4011" w:rsidRPr="0047536B">
        <w:rPr>
          <w:color w:val="000000" w:themeColor="text1"/>
        </w:rPr>
        <w:t>0.0</w:t>
      </w:r>
      <w:r w:rsidR="00623A98" w:rsidRPr="0047536B">
        <w:rPr>
          <w:color w:val="000000" w:themeColor="text1"/>
        </w:rPr>
        <w:t>-</w:t>
      </w:r>
      <w:r w:rsidR="009D4011" w:rsidRPr="0047536B">
        <w:rPr>
          <w:color w:val="000000" w:themeColor="text1"/>
        </w:rPr>
        <w:t>0.9</w:t>
      </w:r>
      <w:r w:rsidR="00623A98" w:rsidRPr="0047536B">
        <w:rPr>
          <w:color w:val="000000" w:themeColor="text1"/>
        </w:rPr>
        <w:t>).</w:t>
      </w:r>
      <w:r w:rsidR="00C2776C" w:rsidRPr="0047536B">
        <w:rPr>
          <w:color w:val="000000" w:themeColor="text1"/>
        </w:rPr>
        <w:t xml:space="preserve"> Using the ear</w:t>
      </w:r>
      <w:r w:rsidR="003B1B0E" w:rsidRPr="0047536B">
        <w:rPr>
          <w:color w:val="000000" w:themeColor="text1"/>
        </w:rPr>
        <w:t xml:space="preserve"> </w:t>
      </w:r>
      <w:r w:rsidR="00C2776C" w:rsidRPr="0047536B">
        <w:rPr>
          <w:color w:val="000000" w:themeColor="text1"/>
        </w:rPr>
        <w:t>tag ratio method</w:t>
      </w:r>
      <w:r w:rsidR="00A52F7E" w:rsidRPr="0047536B">
        <w:rPr>
          <w:color w:val="000000" w:themeColor="text1"/>
        </w:rPr>
        <w:t>,</w:t>
      </w:r>
      <w:r w:rsidR="00C2776C" w:rsidRPr="0047536B">
        <w:rPr>
          <w:color w:val="000000" w:themeColor="text1"/>
        </w:rPr>
        <w:t xml:space="preserve"> we estimated the unreported rate at 0.7</w:t>
      </w:r>
      <w:r w:rsidR="009D4011" w:rsidRPr="0047536B">
        <w:rPr>
          <w:color w:val="000000" w:themeColor="text1"/>
        </w:rPr>
        <w:t>6</w:t>
      </w:r>
      <w:r w:rsidR="00C2776C" w:rsidRPr="0047536B">
        <w:rPr>
          <w:color w:val="000000" w:themeColor="text1"/>
        </w:rPr>
        <w:t xml:space="preserve"> (90% CI: 0.5</w:t>
      </w:r>
      <w:r w:rsidR="009D4011" w:rsidRPr="0047536B">
        <w:rPr>
          <w:color w:val="000000" w:themeColor="text1"/>
        </w:rPr>
        <w:t>4</w:t>
      </w:r>
      <w:r w:rsidR="00C2776C" w:rsidRPr="0047536B">
        <w:rPr>
          <w:color w:val="000000" w:themeColor="text1"/>
        </w:rPr>
        <w:t>-1.0).</w:t>
      </w:r>
      <w:r w:rsidR="00D1796A">
        <w:rPr>
          <w:color w:val="000000" w:themeColor="text1"/>
        </w:rPr>
        <w:t xml:space="preserve"> Overall, each method generally suggested many mortalities go unreported, and the median rates were similar between methods, but confidence intervals were large.</w:t>
      </w:r>
    </w:p>
    <w:p w14:paraId="0AE399D7" w14:textId="076CB03B" w:rsidR="0002368A" w:rsidRPr="0047536B" w:rsidRDefault="00D1796A" w:rsidP="00D1796A">
      <w:pPr>
        <w:spacing w:line="480" w:lineRule="auto"/>
        <w:ind w:firstLine="720"/>
        <w:rPr>
          <w:color w:val="000000" w:themeColor="text1"/>
        </w:rPr>
      </w:pPr>
      <w:r>
        <w:rPr>
          <w:color w:val="000000" w:themeColor="text1"/>
        </w:rPr>
        <w:t>We combined</w:t>
      </w:r>
      <w:r w:rsidR="00C2776C" w:rsidRPr="0047536B">
        <w:rPr>
          <w:color w:val="000000" w:themeColor="text1"/>
        </w:rPr>
        <w:t xml:space="preserve"> all estimates together</w:t>
      </w:r>
      <w:r>
        <w:rPr>
          <w:color w:val="000000" w:themeColor="text1"/>
        </w:rPr>
        <w:t xml:space="preserve"> to create</w:t>
      </w:r>
      <w:r w:rsidR="00C2776C" w:rsidRPr="0047536B">
        <w:rPr>
          <w:color w:val="000000" w:themeColor="text1"/>
        </w:rPr>
        <w:t xml:space="preserve"> an ensemble unreport</w:t>
      </w:r>
      <w:r w:rsidR="00495A3B" w:rsidRPr="0047536B">
        <w:rPr>
          <w:color w:val="000000" w:themeColor="text1"/>
        </w:rPr>
        <w:t>ed</w:t>
      </w:r>
      <w:r w:rsidR="00C2776C" w:rsidRPr="0047536B">
        <w:rPr>
          <w:color w:val="000000" w:themeColor="text1"/>
        </w:rPr>
        <w:t xml:space="preserve"> rate</w:t>
      </w:r>
      <w:r>
        <w:rPr>
          <w:color w:val="000000" w:themeColor="text1"/>
        </w:rPr>
        <w:t>, which was</w:t>
      </w:r>
      <w:r w:rsidR="00C2776C" w:rsidRPr="0047536B">
        <w:rPr>
          <w:color w:val="000000" w:themeColor="text1"/>
        </w:rPr>
        <w:t xml:space="preserve"> 0.6</w:t>
      </w:r>
      <w:r w:rsidR="00E94F53" w:rsidRPr="0047536B">
        <w:rPr>
          <w:color w:val="000000" w:themeColor="text1"/>
        </w:rPr>
        <w:t>5</w:t>
      </w:r>
      <w:r w:rsidR="00C2776C" w:rsidRPr="0047536B">
        <w:rPr>
          <w:color w:val="000000" w:themeColor="text1"/>
        </w:rPr>
        <w:t xml:space="preserve"> (90% CI: 0.35-0.</w:t>
      </w:r>
      <w:r w:rsidR="00E94F53" w:rsidRPr="0047536B">
        <w:rPr>
          <w:color w:val="000000" w:themeColor="text1"/>
        </w:rPr>
        <w:t>81</w:t>
      </w:r>
      <w:r w:rsidR="00C2776C" w:rsidRPr="0047536B">
        <w:rPr>
          <w:color w:val="000000" w:themeColor="text1"/>
        </w:rPr>
        <w:t>).</w:t>
      </w:r>
      <w:r>
        <w:rPr>
          <w:color w:val="000000" w:themeColor="text1"/>
        </w:rPr>
        <w:t xml:space="preserve"> </w:t>
      </w:r>
      <w:r w:rsidR="00623A98" w:rsidRPr="0047536B">
        <w:rPr>
          <w:color w:val="000000" w:themeColor="text1"/>
        </w:rPr>
        <w:t>We calculated cause-specific unreported rates</w:t>
      </w:r>
      <w:r w:rsidR="00C2776C" w:rsidRPr="0047536B">
        <w:rPr>
          <w:color w:val="000000" w:themeColor="text1"/>
        </w:rPr>
        <w:t xml:space="preserve"> using both the CI and ear</w:t>
      </w:r>
      <w:r w:rsidR="002D1C94" w:rsidRPr="0047536B">
        <w:rPr>
          <w:color w:val="000000" w:themeColor="text1"/>
        </w:rPr>
        <w:t xml:space="preserve"> </w:t>
      </w:r>
      <w:r w:rsidR="00C2776C" w:rsidRPr="0047536B">
        <w:rPr>
          <w:color w:val="000000" w:themeColor="text1"/>
        </w:rPr>
        <w:t>tag ratio methods</w:t>
      </w:r>
      <w:r w:rsidR="00623A98" w:rsidRPr="0047536B">
        <w:rPr>
          <w:color w:val="000000" w:themeColor="text1"/>
        </w:rPr>
        <w:t xml:space="preserve"> (</w:t>
      </w:r>
      <w:r w:rsidR="006523B8" w:rsidRPr="0047536B">
        <w:rPr>
          <w:color w:val="000000" w:themeColor="text1"/>
        </w:rPr>
        <w:t>Table 1</w:t>
      </w:r>
      <w:r w:rsidR="00623A98" w:rsidRPr="0047536B">
        <w:rPr>
          <w:color w:val="000000" w:themeColor="text1"/>
        </w:rPr>
        <w:t>).</w:t>
      </w:r>
    </w:p>
    <w:p w14:paraId="53549894" w14:textId="77777777" w:rsidR="0002368A" w:rsidRPr="0047536B" w:rsidRDefault="0002368A" w:rsidP="007E5176">
      <w:pPr>
        <w:spacing w:line="480" w:lineRule="auto"/>
        <w:rPr>
          <w:color w:val="000000" w:themeColor="text1"/>
        </w:rPr>
      </w:pPr>
    </w:p>
    <w:p w14:paraId="2AE6084B" w14:textId="0E7C584F" w:rsidR="003345A0" w:rsidRPr="0047536B" w:rsidRDefault="00E75E70" w:rsidP="007E5176">
      <w:pPr>
        <w:spacing w:line="480" w:lineRule="auto"/>
        <w:rPr>
          <w:color w:val="000000" w:themeColor="text1"/>
        </w:rPr>
      </w:pPr>
      <w:r w:rsidRPr="0047536B">
        <w:rPr>
          <w:b/>
          <w:bCs/>
          <w:caps/>
        </w:rPr>
        <w:t>Discussion</w:t>
      </w:r>
      <w:r w:rsidRPr="0047536B">
        <w:rPr>
          <w:color w:val="000000" w:themeColor="text1"/>
        </w:rPr>
        <w:t xml:space="preserve"> </w:t>
      </w:r>
    </w:p>
    <w:p w14:paraId="60823501" w14:textId="16C52195" w:rsidR="00467290" w:rsidRPr="0047536B" w:rsidRDefault="00F171CD" w:rsidP="007E5176">
      <w:pPr>
        <w:spacing w:line="480" w:lineRule="auto"/>
        <w:rPr>
          <w:color w:val="000000" w:themeColor="text1"/>
        </w:rPr>
      </w:pPr>
      <w:r w:rsidRPr="0047536B">
        <w:rPr>
          <w:color w:val="000000" w:themeColor="text1"/>
        </w:rPr>
        <w:t xml:space="preserve">Grizzly bears in the Elk Valley provide </w:t>
      </w:r>
      <w:r w:rsidR="0032187C" w:rsidRPr="0047536B">
        <w:rPr>
          <w:color w:val="000000" w:themeColor="text1"/>
        </w:rPr>
        <w:t xml:space="preserve">unique </w:t>
      </w:r>
      <w:r w:rsidRPr="0047536B">
        <w:rPr>
          <w:color w:val="000000" w:themeColor="text1"/>
        </w:rPr>
        <w:t xml:space="preserve">insights into </w:t>
      </w:r>
      <w:r w:rsidR="00721251" w:rsidRPr="0047536B">
        <w:rPr>
          <w:color w:val="000000" w:themeColor="text1"/>
        </w:rPr>
        <w:t>how</w:t>
      </w:r>
      <w:r w:rsidR="00332888" w:rsidRPr="0047536B">
        <w:rPr>
          <w:color w:val="000000" w:themeColor="text1"/>
        </w:rPr>
        <w:t xml:space="preserve"> human-dominated landscape</w:t>
      </w:r>
      <w:r w:rsidR="00721251" w:rsidRPr="0047536B">
        <w:rPr>
          <w:color w:val="000000" w:themeColor="text1"/>
        </w:rPr>
        <w:t>s</w:t>
      </w:r>
      <w:r w:rsidR="00332888" w:rsidRPr="0047536B">
        <w:rPr>
          <w:color w:val="000000" w:themeColor="text1"/>
        </w:rPr>
        <w:t xml:space="preserve"> shape grizzly bear behaviour and demography, and how </w:t>
      </w:r>
      <w:r w:rsidR="00721251" w:rsidRPr="0047536B">
        <w:rPr>
          <w:color w:val="000000" w:themeColor="text1"/>
        </w:rPr>
        <w:t>grizzly bears</w:t>
      </w:r>
      <w:r w:rsidR="00332888" w:rsidRPr="0047536B">
        <w:rPr>
          <w:color w:val="000000" w:themeColor="text1"/>
        </w:rPr>
        <w:t xml:space="preserve"> in turn are slowly reshaping the behaviour of people </w:t>
      </w:r>
      <w:r w:rsidR="00EB6862" w:rsidRPr="0047536B">
        <w:rPr>
          <w:color w:val="000000" w:themeColor="text1"/>
        </w:rPr>
        <w:t>who are</w:t>
      </w:r>
      <w:r w:rsidR="00332888" w:rsidRPr="0047536B">
        <w:rPr>
          <w:color w:val="000000" w:themeColor="text1"/>
        </w:rPr>
        <w:t xml:space="preserve"> adopt</w:t>
      </w:r>
      <w:r w:rsidR="00EB6862" w:rsidRPr="0047536B">
        <w:rPr>
          <w:color w:val="000000" w:themeColor="text1"/>
        </w:rPr>
        <w:t>ing</w:t>
      </w:r>
      <w:r w:rsidR="00332888" w:rsidRPr="0047536B">
        <w:rPr>
          <w:color w:val="000000" w:themeColor="text1"/>
        </w:rPr>
        <w:t xml:space="preserve"> coexistence solutions. Grizzly bears are </w:t>
      </w:r>
      <w:r w:rsidR="00EB6862" w:rsidRPr="0047536B">
        <w:rPr>
          <w:color w:val="000000" w:themeColor="text1"/>
        </w:rPr>
        <w:t xml:space="preserve">currently </w:t>
      </w:r>
      <w:r w:rsidR="00332888" w:rsidRPr="0047536B">
        <w:rPr>
          <w:color w:val="000000" w:themeColor="text1"/>
        </w:rPr>
        <w:t xml:space="preserve">abundant in the Elk Valley </w:t>
      </w:r>
      <w:r w:rsidR="00C51844" w:rsidRPr="0047536B">
        <w:rPr>
          <w:color w:val="000000" w:themeColor="text1"/>
        </w:rPr>
        <w:t>d</w:t>
      </w:r>
      <w:r w:rsidRPr="0047536B">
        <w:rPr>
          <w:color w:val="000000" w:themeColor="text1"/>
        </w:rPr>
        <w:t xml:space="preserve">espite living among 15,000 people, </w:t>
      </w:r>
      <w:r w:rsidR="00A169A5" w:rsidRPr="0047536B">
        <w:rPr>
          <w:color w:val="000000" w:themeColor="text1"/>
        </w:rPr>
        <w:t xml:space="preserve">major </w:t>
      </w:r>
      <w:r w:rsidRPr="0047536B">
        <w:rPr>
          <w:color w:val="000000" w:themeColor="text1"/>
        </w:rPr>
        <w:t>highways and railways, extensive resource extraction</w:t>
      </w:r>
      <w:r w:rsidR="00313F55" w:rsidRPr="0047536B">
        <w:rPr>
          <w:color w:val="000000" w:themeColor="text1"/>
        </w:rPr>
        <w:t>,</w:t>
      </w:r>
      <w:r w:rsidRPr="0047536B">
        <w:rPr>
          <w:color w:val="000000" w:themeColor="text1"/>
        </w:rPr>
        <w:t xml:space="preserve"> and </w:t>
      </w:r>
      <w:r w:rsidR="00313F55" w:rsidRPr="0047536B">
        <w:rPr>
          <w:color w:val="000000" w:themeColor="text1"/>
        </w:rPr>
        <w:t xml:space="preserve">widespread </w:t>
      </w:r>
      <w:r w:rsidRPr="0047536B">
        <w:rPr>
          <w:color w:val="000000" w:themeColor="text1"/>
        </w:rPr>
        <w:t>recreation</w:t>
      </w:r>
      <w:r w:rsidR="00332888" w:rsidRPr="0047536B">
        <w:rPr>
          <w:color w:val="000000" w:themeColor="text1"/>
        </w:rPr>
        <w:t xml:space="preserve">. </w:t>
      </w:r>
      <w:r w:rsidR="00EB6862" w:rsidRPr="0047536B">
        <w:rPr>
          <w:color w:val="000000" w:themeColor="text1"/>
        </w:rPr>
        <w:t>The</w:t>
      </w:r>
      <w:r w:rsidR="00332888" w:rsidRPr="0047536B">
        <w:rPr>
          <w:color w:val="000000" w:themeColor="text1"/>
        </w:rPr>
        <w:t xml:space="preserve"> Elk Valley </w:t>
      </w:r>
      <w:r w:rsidR="00EB6862" w:rsidRPr="0047536B">
        <w:rPr>
          <w:color w:val="000000" w:themeColor="text1"/>
        </w:rPr>
        <w:t>hosts</w:t>
      </w:r>
      <w:r w:rsidR="00332888" w:rsidRPr="0047536B">
        <w:rPr>
          <w:color w:val="000000" w:themeColor="text1"/>
        </w:rPr>
        <w:t xml:space="preserve"> </w:t>
      </w:r>
      <w:r w:rsidR="004955E0" w:rsidRPr="0047536B">
        <w:rPr>
          <w:color w:val="000000" w:themeColor="text1"/>
        </w:rPr>
        <w:t>more than</w:t>
      </w:r>
      <w:r w:rsidR="00356EA2" w:rsidRPr="0047536B">
        <w:rPr>
          <w:color w:val="000000" w:themeColor="text1"/>
        </w:rPr>
        <w:t xml:space="preserve"> twice </w:t>
      </w:r>
      <w:r w:rsidR="00EB6862" w:rsidRPr="0047536B">
        <w:rPr>
          <w:color w:val="000000" w:themeColor="text1"/>
        </w:rPr>
        <w:t>the grizzly bear density</w:t>
      </w:r>
      <w:r w:rsidR="004716DA" w:rsidRPr="0047536B">
        <w:rPr>
          <w:color w:val="000000" w:themeColor="text1"/>
        </w:rPr>
        <w:t xml:space="preserve"> </w:t>
      </w:r>
      <w:r w:rsidR="00332888" w:rsidRPr="0047536B">
        <w:rPr>
          <w:color w:val="000000" w:themeColor="text1"/>
        </w:rPr>
        <w:t>(</w:t>
      </w:r>
      <w:r w:rsidR="004955E0" w:rsidRPr="0047536B">
        <w:rPr>
          <w:color w:val="000000" w:themeColor="text1"/>
        </w:rPr>
        <w:t>32</w:t>
      </w:r>
      <w:r w:rsidR="00332888" w:rsidRPr="0047536B">
        <w:rPr>
          <w:color w:val="000000" w:themeColor="text1"/>
        </w:rPr>
        <w:t xml:space="preserve"> bears/1</w:t>
      </w:r>
      <w:r w:rsidR="006E7E73" w:rsidRPr="0047536B">
        <w:rPr>
          <w:color w:val="000000" w:themeColor="text1"/>
        </w:rPr>
        <w:t>,</w:t>
      </w:r>
      <w:r w:rsidR="00332888" w:rsidRPr="0047536B">
        <w:rPr>
          <w:color w:val="000000" w:themeColor="text1"/>
        </w:rPr>
        <w:t>000 km</w:t>
      </w:r>
      <w:r w:rsidR="00332888" w:rsidRPr="0047536B">
        <w:rPr>
          <w:color w:val="000000" w:themeColor="text1"/>
          <w:vertAlign w:val="superscript"/>
        </w:rPr>
        <w:t>2</w:t>
      </w:r>
      <w:r w:rsidR="00332888" w:rsidRPr="0047536B">
        <w:rPr>
          <w:color w:val="000000" w:themeColor="text1"/>
        </w:rPr>
        <w:t xml:space="preserve">) </w:t>
      </w:r>
      <w:r w:rsidR="00EB6862" w:rsidRPr="0047536B">
        <w:rPr>
          <w:color w:val="000000" w:themeColor="text1"/>
        </w:rPr>
        <w:t>compared to</w:t>
      </w:r>
      <w:r w:rsidR="00332888" w:rsidRPr="0047536B">
        <w:rPr>
          <w:color w:val="000000" w:themeColor="text1"/>
        </w:rPr>
        <w:t xml:space="preserve"> 100 km north in Banff National Park</w:t>
      </w:r>
      <w:r w:rsidR="00313F55" w:rsidRPr="0047536B">
        <w:rPr>
          <w:color w:val="000000" w:themeColor="text1"/>
        </w:rPr>
        <w:t xml:space="preserve"> (1</w:t>
      </w:r>
      <w:r w:rsidR="00EB6862" w:rsidRPr="0047536B">
        <w:rPr>
          <w:color w:val="000000" w:themeColor="text1"/>
        </w:rPr>
        <w:t>2</w:t>
      </w:r>
      <w:r w:rsidR="00313F55" w:rsidRPr="0047536B">
        <w:rPr>
          <w:color w:val="000000" w:themeColor="text1"/>
        </w:rPr>
        <w:t xml:space="preserve"> bears/1</w:t>
      </w:r>
      <w:r w:rsidR="00991FC1" w:rsidRPr="0047536B">
        <w:rPr>
          <w:color w:val="000000" w:themeColor="text1"/>
        </w:rPr>
        <w:t>,</w:t>
      </w:r>
      <w:r w:rsidR="00313F55" w:rsidRPr="0047536B">
        <w:rPr>
          <w:color w:val="000000" w:themeColor="text1"/>
        </w:rPr>
        <w:t>000 km</w:t>
      </w:r>
      <w:r w:rsidR="00313F55" w:rsidRPr="0047536B">
        <w:rPr>
          <w:color w:val="000000" w:themeColor="text1"/>
          <w:vertAlign w:val="superscript"/>
        </w:rPr>
        <w:t>2</w:t>
      </w:r>
      <w:r w:rsidR="00EB6862" w:rsidRPr="0047536B">
        <w:rPr>
          <w:color w:val="000000" w:themeColor="text1"/>
        </w:rPr>
        <w:t xml:space="preserve">, </w:t>
      </w:r>
      <w:r w:rsidR="00EB6862" w:rsidRPr="0047536B">
        <w:rPr>
          <w:color w:val="000000" w:themeColor="text1"/>
        </w:rPr>
        <w:fldChar w:fldCharType="begin"/>
      </w:r>
      <w:r w:rsidR="00EB6862" w:rsidRPr="0047536B">
        <w:rPr>
          <w:color w:val="000000" w:themeColor="text1"/>
        </w:rPr>
        <w:instrText xml:space="preserve"> ADDIN ZOTERO_ITEM CSL_CITATION {"citationID":"uTGBySr4","properties":{"formattedCitation":"(Whittington et al. 2018)","plainCitation":"(Whittington et al. 2018)","noteIndex":0},"citationItems":[{"id":1256,"uris":["http://zotero.org/users/6749014/items/YVFKW63X"],"itemData":{"id":1256,"type":"article-journal","container-title":"Journal of Applied Ecology","DOI":"10.1111/1365-2664.12954","ISSN":"00218901","issue":"1","journalAbbreviation":"J Appl Ecol","language":"en","page":"157-168","source":"DOI.org (Crossref)","title":"Generalized spatial mark-resight models with an application to grizzly bears","volume":"55","author":[{"family":"Whittington","given":"Jesse"},{"family":"Hebblewhite","given":"Mark"},{"family":"Chandler","given":"Richard B."}],"editor":[{"family":"Lentini","given":"Pia"}],"issued":{"date-parts":[["2018",1]]}}}],"schema":"https://github.com/citation-style-language/schema/raw/master/csl-citation.json"} </w:instrText>
      </w:r>
      <w:r w:rsidR="00EB6862" w:rsidRPr="0047536B">
        <w:rPr>
          <w:color w:val="000000" w:themeColor="text1"/>
        </w:rPr>
        <w:fldChar w:fldCharType="separate"/>
      </w:r>
      <w:r w:rsidR="00EB6862" w:rsidRPr="0047536B">
        <w:rPr>
          <w:noProof/>
          <w:color w:val="000000" w:themeColor="text1"/>
        </w:rPr>
        <w:t>(Whittington et al. 2018)</w:t>
      </w:r>
      <w:r w:rsidR="00EB6862" w:rsidRPr="0047536B">
        <w:rPr>
          <w:color w:val="000000" w:themeColor="text1"/>
        </w:rPr>
        <w:fldChar w:fldCharType="end"/>
      </w:r>
      <w:r w:rsidR="00EB6862" w:rsidRPr="0047536B">
        <w:rPr>
          <w:color w:val="000000" w:themeColor="text1"/>
        </w:rPr>
        <w:t>)</w:t>
      </w:r>
      <w:r w:rsidR="00332888" w:rsidRPr="0047536B">
        <w:rPr>
          <w:color w:val="000000" w:themeColor="text1"/>
        </w:rPr>
        <w:t xml:space="preserve">—Canada’s flagship </w:t>
      </w:r>
      <w:r w:rsidR="006E7E73" w:rsidRPr="0047536B">
        <w:rPr>
          <w:color w:val="000000" w:themeColor="text1"/>
        </w:rPr>
        <w:t>p</w:t>
      </w:r>
      <w:r w:rsidR="00332888" w:rsidRPr="0047536B">
        <w:rPr>
          <w:color w:val="000000" w:themeColor="text1"/>
        </w:rPr>
        <w:t xml:space="preserve">rotected area. </w:t>
      </w:r>
      <w:r w:rsidR="00C40AB0" w:rsidRPr="0047536B">
        <w:rPr>
          <w:color w:val="000000" w:themeColor="text1"/>
        </w:rPr>
        <w:t>A desire to understand the</w:t>
      </w:r>
      <w:r w:rsidR="00332888" w:rsidRPr="0047536B">
        <w:rPr>
          <w:color w:val="000000" w:themeColor="text1"/>
        </w:rPr>
        <w:t xml:space="preserve"> demographic mechanisms </w:t>
      </w:r>
      <w:r w:rsidR="00C40AB0" w:rsidRPr="0047536B">
        <w:rPr>
          <w:color w:val="000000" w:themeColor="text1"/>
        </w:rPr>
        <w:t>that allowed</w:t>
      </w:r>
      <w:r w:rsidR="00332888" w:rsidRPr="0047536B">
        <w:rPr>
          <w:color w:val="000000" w:themeColor="text1"/>
        </w:rPr>
        <w:t xml:space="preserve"> grizzly bears to persist </w:t>
      </w:r>
      <w:r w:rsidR="00313F55" w:rsidRPr="0047536B">
        <w:rPr>
          <w:color w:val="000000" w:themeColor="text1"/>
        </w:rPr>
        <w:t xml:space="preserve">and apparently thrive </w:t>
      </w:r>
      <w:r w:rsidR="00332888" w:rsidRPr="0047536B">
        <w:rPr>
          <w:color w:val="000000" w:themeColor="text1"/>
        </w:rPr>
        <w:t xml:space="preserve">in the Elk Valley </w:t>
      </w:r>
      <w:r w:rsidR="00C40AB0" w:rsidRPr="0047536B">
        <w:rPr>
          <w:color w:val="000000" w:themeColor="text1"/>
        </w:rPr>
        <w:t xml:space="preserve">motivated this work. </w:t>
      </w:r>
    </w:p>
    <w:p w14:paraId="280C34CB" w14:textId="32B9F6E9" w:rsidR="00467290" w:rsidRDefault="00E56BB9" w:rsidP="008809FD">
      <w:pPr>
        <w:spacing w:line="480" w:lineRule="auto"/>
        <w:ind w:firstLine="720"/>
        <w:rPr>
          <w:color w:val="000000" w:themeColor="text1"/>
        </w:rPr>
      </w:pPr>
      <w:r>
        <w:rPr>
          <w:color w:val="000000" w:themeColor="text1"/>
        </w:rPr>
        <w:lastRenderedPageBreak/>
        <w:t>Our data</w:t>
      </w:r>
      <w:r w:rsidR="00C40AB0" w:rsidRPr="0047536B">
        <w:rPr>
          <w:color w:val="000000" w:themeColor="text1"/>
        </w:rPr>
        <w:t xml:space="preserve"> show that </w:t>
      </w:r>
      <w:r w:rsidR="002158BF">
        <w:rPr>
          <w:color w:val="000000" w:themeColor="text1"/>
        </w:rPr>
        <w:t>subadult</w:t>
      </w:r>
      <w:r w:rsidR="00C40AB0" w:rsidRPr="0047536B">
        <w:rPr>
          <w:color w:val="000000" w:themeColor="text1"/>
        </w:rPr>
        <w:t xml:space="preserve"> grizzly bears in the</w:t>
      </w:r>
      <w:r w:rsidR="001D4FE0" w:rsidRPr="0047536B">
        <w:rPr>
          <w:color w:val="000000" w:themeColor="text1"/>
        </w:rPr>
        <w:t xml:space="preserve"> </w:t>
      </w:r>
      <w:r w:rsidR="00C40AB0" w:rsidRPr="0047536B">
        <w:rPr>
          <w:color w:val="000000" w:themeColor="text1"/>
        </w:rPr>
        <w:t xml:space="preserve">Elk Valley are surviving poorly, with up to </w:t>
      </w:r>
      <w:r w:rsidR="002334EA" w:rsidRPr="0047536B">
        <w:rPr>
          <w:color w:val="000000" w:themeColor="text1"/>
        </w:rPr>
        <w:t>4</w:t>
      </w:r>
      <w:r w:rsidR="00C40AB0" w:rsidRPr="0047536B">
        <w:rPr>
          <w:color w:val="000000" w:themeColor="text1"/>
        </w:rPr>
        <w:t xml:space="preserve">0% </w:t>
      </w:r>
      <w:r w:rsidR="002158BF">
        <w:rPr>
          <w:color w:val="000000" w:themeColor="text1"/>
        </w:rPr>
        <w:t>(</w:t>
      </w:r>
      <w:r w:rsidR="002158BF" w:rsidRPr="0047536B">
        <w:rPr>
          <w:color w:val="000000" w:themeColor="text1"/>
        </w:rPr>
        <w:t xml:space="preserve">90% CI: </w:t>
      </w:r>
      <w:r w:rsidR="002158BF">
        <w:rPr>
          <w:color w:val="000000" w:themeColor="text1"/>
        </w:rPr>
        <w:t xml:space="preserve">18-62) </w:t>
      </w:r>
      <w:r w:rsidR="00C40AB0" w:rsidRPr="0047536B">
        <w:rPr>
          <w:color w:val="000000" w:themeColor="text1"/>
        </w:rPr>
        <w:t>annual mortality</w:t>
      </w:r>
      <w:r w:rsidR="00E61F87" w:rsidRPr="0047536B">
        <w:rPr>
          <w:color w:val="000000" w:themeColor="text1"/>
        </w:rPr>
        <w:t xml:space="preserve"> (Fig</w:t>
      </w:r>
      <w:r w:rsidR="006523B8" w:rsidRPr="0047536B">
        <w:rPr>
          <w:color w:val="000000" w:themeColor="text1"/>
        </w:rPr>
        <w:t>ure</w:t>
      </w:r>
      <w:r w:rsidR="00E61F87" w:rsidRPr="0047536B">
        <w:rPr>
          <w:color w:val="000000" w:themeColor="text1"/>
        </w:rPr>
        <w:t xml:space="preserve"> 5A)</w:t>
      </w:r>
      <w:r w:rsidR="00467290" w:rsidRPr="0047536B">
        <w:rPr>
          <w:color w:val="000000" w:themeColor="text1"/>
        </w:rPr>
        <w:t>. Adult animals</w:t>
      </w:r>
      <w:r w:rsidR="00C40AB0" w:rsidRPr="0047536B">
        <w:rPr>
          <w:color w:val="000000" w:themeColor="text1"/>
        </w:rPr>
        <w:t>, however</w:t>
      </w:r>
      <w:r w:rsidR="00467290" w:rsidRPr="0047536B">
        <w:rPr>
          <w:color w:val="000000" w:themeColor="text1"/>
        </w:rPr>
        <w:t>, had survival rate</w:t>
      </w:r>
      <w:r w:rsidR="00EB6862" w:rsidRPr="0047536B">
        <w:rPr>
          <w:color w:val="000000" w:themeColor="text1"/>
        </w:rPr>
        <w:t>s</w:t>
      </w:r>
      <w:r w:rsidR="00467290" w:rsidRPr="0047536B">
        <w:rPr>
          <w:color w:val="000000" w:themeColor="text1"/>
        </w:rPr>
        <w:t xml:space="preserve"> </w:t>
      </w:r>
      <w:r w:rsidR="00D97E7E" w:rsidRPr="0047536B">
        <w:rPr>
          <w:color w:val="000000" w:themeColor="text1"/>
        </w:rPr>
        <w:t xml:space="preserve">over 95% </w:t>
      </w:r>
      <w:r w:rsidR="00467290" w:rsidRPr="0047536B">
        <w:rPr>
          <w:color w:val="000000" w:themeColor="text1"/>
        </w:rPr>
        <w:t xml:space="preserve">which is </w:t>
      </w:r>
      <w:r w:rsidR="00D97E7E" w:rsidRPr="0047536B">
        <w:rPr>
          <w:color w:val="000000" w:themeColor="text1"/>
        </w:rPr>
        <w:t xml:space="preserve">as high </w:t>
      </w:r>
      <w:r w:rsidR="00006C9E" w:rsidRPr="0047536B">
        <w:rPr>
          <w:color w:val="000000" w:themeColor="text1"/>
        </w:rPr>
        <w:t xml:space="preserve">as, </w:t>
      </w:r>
      <w:r w:rsidR="00D97E7E" w:rsidRPr="0047536B">
        <w:rPr>
          <w:color w:val="000000" w:themeColor="text1"/>
        </w:rPr>
        <w:t>or higher than</w:t>
      </w:r>
      <w:r w:rsidR="00006C9E" w:rsidRPr="0047536B">
        <w:rPr>
          <w:color w:val="000000" w:themeColor="text1"/>
        </w:rPr>
        <w:t>,</w:t>
      </w:r>
      <w:r w:rsidR="00D97E7E" w:rsidRPr="0047536B">
        <w:rPr>
          <w:color w:val="000000" w:themeColor="text1"/>
        </w:rPr>
        <w:t xml:space="preserve"> </w:t>
      </w:r>
      <w:r w:rsidR="00D467E1" w:rsidRPr="0047536B">
        <w:rPr>
          <w:color w:val="000000" w:themeColor="text1"/>
        </w:rPr>
        <w:t xml:space="preserve">survival rates seen </w:t>
      </w:r>
      <w:r w:rsidR="00006C9E" w:rsidRPr="0047536B">
        <w:rPr>
          <w:color w:val="000000" w:themeColor="text1"/>
        </w:rPr>
        <w:t xml:space="preserve">in </w:t>
      </w:r>
      <w:r w:rsidR="00D97E7E" w:rsidRPr="0047536B">
        <w:rPr>
          <w:color w:val="000000" w:themeColor="text1"/>
        </w:rPr>
        <w:t xml:space="preserve">other studies such as </w:t>
      </w:r>
      <w:r w:rsidR="00467290" w:rsidRPr="0047536B">
        <w:rPr>
          <w:color w:val="000000" w:themeColor="text1"/>
        </w:rPr>
        <w:t xml:space="preserve">those </w:t>
      </w:r>
      <w:r w:rsidR="00EB6862" w:rsidRPr="0047536B">
        <w:rPr>
          <w:color w:val="000000" w:themeColor="text1"/>
        </w:rPr>
        <w:t>done in</w:t>
      </w:r>
      <w:r w:rsidR="00467290" w:rsidRPr="0047536B">
        <w:rPr>
          <w:color w:val="000000" w:themeColor="text1"/>
        </w:rPr>
        <w:t xml:space="preserve"> </w:t>
      </w:r>
      <w:r w:rsidR="00D97E7E" w:rsidRPr="0047536B">
        <w:rPr>
          <w:color w:val="000000" w:themeColor="text1"/>
        </w:rPr>
        <w:t xml:space="preserve">Banff </w:t>
      </w:r>
      <w:r w:rsidR="009342AA" w:rsidRPr="0047536B">
        <w:rPr>
          <w:color w:val="000000" w:themeColor="text1"/>
        </w:rPr>
        <w:fldChar w:fldCharType="begin"/>
      </w:r>
      <w:r w:rsidR="009342AA" w:rsidRPr="0047536B">
        <w:rPr>
          <w:color w:val="000000" w:themeColor="text1"/>
        </w:rPr>
        <w:instrText xml:space="preserve"> ADDIN ZOTERO_ITEM CSL_CITATION {"citationID":"MHZzWRkt","properties":{"formattedCitation":"(Garshelis et al. 2005)","plainCitation":"(Garshelis et al. 2005)","noteIndex":0},"citationItems":[{"id":376,"uris":["http://zotero.org/users/6749014/items/EB9LHIGB"],"itemData":{"id":376,"type":"article-journal","abstract":"The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(Garshelis et al. 2005)</w:t>
      </w:r>
      <w:r w:rsidR="009342AA" w:rsidRPr="0047536B">
        <w:rPr>
          <w:color w:val="000000" w:themeColor="text1"/>
        </w:rPr>
        <w:fldChar w:fldCharType="end"/>
      </w:r>
      <w:r w:rsidR="00D97E7E" w:rsidRPr="0047536B">
        <w:rPr>
          <w:color w:val="000000" w:themeColor="text1"/>
        </w:rPr>
        <w:t>,</w:t>
      </w:r>
      <w:r w:rsidR="00006C9E" w:rsidRPr="0047536B">
        <w:rPr>
          <w:color w:val="000000" w:themeColor="text1"/>
        </w:rPr>
        <w:t xml:space="preserve"> </w:t>
      </w:r>
      <w:r w:rsidR="00D97E7E" w:rsidRPr="0047536B">
        <w:rPr>
          <w:color w:val="000000" w:themeColor="text1"/>
        </w:rPr>
        <w:t>Flathead</w:t>
      </w:r>
      <w:r w:rsidR="00EB6862" w:rsidRPr="0047536B">
        <w:rPr>
          <w:color w:val="000000" w:themeColor="text1"/>
        </w:rPr>
        <w:t xml:space="preserve"> Valley</w:t>
      </w:r>
      <w:r w:rsidR="009342AA" w:rsidRPr="0047536B">
        <w:rPr>
          <w:color w:val="000000" w:themeColor="text1"/>
        </w:rPr>
        <w:t xml:space="preserve"> </w:t>
      </w:r>
      <w:r w:rsidR="009342AA" w:rsidRPr="0047536B">
        <w:rPr>
          <w:color w:val="000000" w:themeColor="text1"/>
        </w:rPr>
        <w:fldChar w:fldCharType="begin"/>
      </w:r>
      <w:r w:rsidR="00145128">
        <w:rPr>
          <w:color w:val="000000" w:themeColor="text1"/>
        </w:rPr>
        <w:instrText xml:space="preserve"> ADDIN ZOTERO_ITEM CSL_CITATION {"citationID":"2GGF6rdm","properties":{"formattedCitation":"(McLellan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(McLellan 2015)</w:t>
      </w:r>
      <w:r w:rsidR="009342AA" w:rsidRPr="0047536B">
        <w:rPr>
          <w:color w:val="000000" w:themeColor="text1"/>
        </w:rPr>
        <w:fldChar w:fldCharType="end"/>
      </w:r>
      <w:r w:rsidR="00D97E7E" w:rsidRPr="0047536B">
        <w:rPr>
          <w:color w:val="000000" w:themeColor="text1"/>
        </w:rPr>
        <w:t>, northwest Montana</w:t>
      </w:r>
      <w:r w:rsidR="009342AA" w:rsidRPr="0047536B">
        <w:rPr>
          <w:color w:val="000000" w:themeColor="text1"/>
        </w:rPr>
        <w:t xml:space="preserve"> </w:t>
      </w:r>
      <w:r w:rsidR="009342AA" w:rsidRPr="0047536B">
        <w:rPr>
          <w:color w:val="000000" w:themeColor="text1"/>
        </w:rPr>
        <w:fldChar w:fldCharType="begin"/>
      </w:r>
      <w:r w:rsidR="009342AA" w:rsidRPr="0047536B">
        <w:rPr>
          <w:color w:val="000000" w:themeColor="text1"/>
        </w:rPr>
        <w:instrText xml:space="preserve"> ADDIN ZOTERO_ITEM CSL_CITATION {"citationID":"EuBNLVUS","properties":{"formattedCitation":"(Mace et al. 2012)","plainCitation":"(Mace et al. 2012)","noteIndex":0},"citationItems":[{"id":182,"uris":["http://zotero.org/users/6749014/items/BB2TE4YY"],"itemData":{"id":182,"type":"article-journal","abstract":"We estimated grizzly bear (Ursus arctos) population vital rates and trend for the Northern Continental Divide Ecosystem (NCDE), Montana, between 2004 and 2009 by following radio-collared females and observing their fate and reproductive performance. Our estimates of dependent cub and yearling survival were 0.612 (95% CI ¼ 0.300–0.818) and 0.682 (95% CI ¼ 0.258–0.898). Our estimates of subadult and adult female survival were 0.852 (95% CI ¼ 0.628–0.951) and 0.952 (95% CI ¼ 0.892–0.980). From visual observations, we estimated a mean litter size of 2.00 cubs/litter. Accounting for cub mortality prior to the ﬁrst observations of litters in spring, our adjusted mean litter size was 2.27 cubs/litter. We estimated the probabilities of females transitioning from one reproductive state to another between years. Using the stable state probability of 0.322 (95% CI ¼ 0.262–0.382) for females with cub litters, our adjusted fecundity estimate (mx) was 0.367 (95% CI ¼ 0.273–0.461). Using our derived rates, we estimated that the population grew at a mean annual rate of approximately 3% (l ¼ 1.0306, 95% CI ¼ 0.928–1.102), and 71.5% of 10,000 Monte Carlo simulations produced estimates of l &gt; 1.0. Our results indicate an increasing population trend of grizzly bears in the NCDE. Coupled with concurrent studies of population size, we estimate that over 1,000 grizzly bears reside in and adjacent to this recovery area. We suggest that monitoring of population trend and other vital rates using radioed females be continued. ß 2011 The Wildlife Society.","container-title":"The Journal of Wildlife Management","DOI":"10.1002/jwmg.250","ISSN":"0022541X","issue":"1","journalAbbreviation":"The Journal of Wildlife Management","language":"en","page":"119-128","source":"DOI.org (Crossref)","title":"Grizzly bear population vital rates and trend in the Northern Continental Divide Ecosystem, Montana: NCDE Grizzly Population Trend","title-short":"Grizzly bear population vital rates and trend in the Northern Continental Divide Ecosystem, Montana","volume":"76","author":[{"family":"Mace","given":"Richard D."},{"family":"Carney","given":"Daniel W."},{"family":"Chilton-Radandt","given":"Tonya"},{"family":"Courville","given":"Stacy A."},{"family":"Haroldson","given":"Mark A."},{"family":"Harris","given":"Richard B."},{"family":"Jonkel","given":"James"},{"family":"Mclellan","given":"Bruce"},{"family":"Madel","given":"Michael"},{"family":"Manley","given":"Timothy L."},{"family":"Schwartz","given":"Charles C."},{"family":"Servheen","given":"Christopher"},{"family":"Stenhouse","given":"Gordon"},{"family":"Waller","given":"John S."},{"family":"Wenum","given":"Erik"}],"issued":{"date-parts":[["2012",1]]}}}],"schema":"https://github.com/citation-style-language/schema/raw/master/csl-citation.json"}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(Mace et al. 2012)</w:t>
      </w:r>
      <w:r w:rsidR="009342AA" w:rsidRPr="0047536B">
        <w:rPr>
          <w:color w:val="000000" w:themeColor="text1"/>
        </w:rPr>
        <w:fldChar w:fldCharType="end"/>
      </w:r>
      <w:r w:rsidR="006E7E73" w:rsidRPr="0047536B">
        <w:rPr>
          <w:color w:val="000000" w:themeColor="text1"/>
        </w:rPr>
        <w:t>,</w:t>
      </w:r>
      <w:r w:rsidR="00D97E7E" w:rsidRPr="0047536B">
        <w:rPr>
          <w:color w:val="000000" w:themeColor="text1"/>
        </w:rPr>
        <w:t xml:space="preserve"> and Yellowstone (</w:t>
      </w:r>
      <w:r w:rsidR="009342AA" w:rsidRPr="0047536B">
        <w:rPr>
          <w:color w:val="000000" w:themeColor="text1"/>
        </w:rPr>
        <w:fldChar w:fldCharType="begin"/>
      </w:r>
      <w:r w:rsidR="009342AA" w:rsidRPr="0047536B">
        <w:rPr>
          <w:color w:val="000000" w:themeColor="text1"/>
        </w:rPr>
        <w:instrText xml:space="preserve"> ADDIN ZOTERO_ITEM CSL_CITATION {"citationID":"jX8f92fi","properties":{"formattedCitation":"(Schwartz et al. 2006)","plainCitation":"(Schwartz et al. 2006)","noteIndex":0},"citationItems":[{"id":1143,"uris":["http://zotero.org/users/6749014/items/9F4NFG56"],"itemData":{"id":1143,"type":"article-journal","abstract":"During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(Schwartz et al. 2006)</w:t>
      </w:r>
      <w:r w:rsidR="009342AA" w:rsidRPr="0047536B">
        <w:rPr>
          <w:color w:val="000000" w:themeColor="text1"/>
        </w:rPr>
        <w:fldChar w:fldCharType="end"/>
      </w:r>
      <w:r w:rsidR="00390A33" w:rsidRPr="0047536B">
        <w:rPr>
          <w:color w:val="000000" w:themeColor="text1"/>
        </w:rPr>
        <w:t>; Fig. 5C</w:t>
      </w:r>
      <w:r w:rsidR="00D97E7E" w:rsidRPr="0047536B">
        <w:rPr>
          <w:color w:val="000000" w:themeColor="text1"/>
        </w:rPr>
        <w:t>)</w:t>
      </w:r>
      <w:r w:rsidR="00C40AB0" w:rsidRPr="0047536B">
        <w:rPr>
          <w:color w:val="000000" w:themeColor="text1"/>
        </w:rPr>
        <w:t>.</w:t>
      </w:r>
      <w:r w:rsidR="002334EA" w:rsidRPr="0047536B">
        <w:rPr>
          <w:color w:val="000000" w:themeColor="text1"/>
        </w:rPr>
        <w:t xml:space="preserve"> </w:t>
      </w:r>
      <w:r w:rsidR="002158BF">
        <w:rPr>
          <w:color w:val="000000" w:themeColor="text1"/>
        </w:rPr>
        <w:t>The known cause of death from collars was c</w:t>
      </w:r>
      <w:r w:rsidR="00467290" w:rsidRPr="0047536B">
        <w:rPr>
          <w:color w:val="000000" w:themeColor="text1"/>
        </w:rPr>
        <w:t>onsisten</w:t>
      </w:r>
      <w:r w:rsidR="002334EA" w:rsidRPr="0047536B">
        <w:rPr>
          <w:color w:val="000000" w:themeColor="text1"/>
        </w:rPr>
        <w:t>t</w:t>
      </w:r>
      <w:r w:rsidR="00467290" w:rsidRPr="0047536B">
        <w:rPr>
          <w:color w:val="000000" w:themeColor="text1"/>
        </w:rPr>
        <w:t xml:space="preserve"> </w:t>
      </w:r>
      <w:r w:rsidR="00006C9E" w:rsidRPr="0047536B">
        <w:rPr>
          <w:color w:val="000000" w:themeColor="text1"/>
        </w:rPr>
        <w:t xml:space="preserve">with </w:t>
      </w:r>
      <w:r w:rsidR="00D97E7E" w:rsidRPr="0047536B">
        <w:rPr>
          <w:color w:val="000000" w:themeColor="text1"/>
        </w:rPr>
        <w:t>other studies</w:t>
      </w:r>
      <w:r w:rsidR="002158BF">
        <w:rPr>
          <w:color w:val="000000" w:themeColor="text1"/>
        </w:rPr>
        <w:t>, with people</w:t>
      </w:r>
      <w:r w:rsidR="00467290" w:rsidRPr="0047536B">
        <w:rPr>
          <w:color w:val="000000" w:themeColor="text1"/>
        </w:rPr>
        <w:t xml:space="preserve"> caus</w:t>
      </w:r>
      <w:r w:rsidR="002158BF">
        <w:rPr>
          <w:color w:val="000000" w:themeColor="text1"/>
        </w:rPr>
        <w:t>ing</w:t>
      </w:r>
      <w:r w:rsidR="00C40AB0" w:rsidRPr="0047536B">
        <w:rPr>
          <w:color w:val="000000" w:themeColor="text1"/>
        </w:rPr>
        <w:t xml:space="preserve"> </w:t>
      </w:r>
      <w:r w:rsidR="002A6344" w:rsidRPr="0047536B">
        <w:rPr>
          <w:color w:val="000000" w:themeColor="text1"/>
        </w:rPr>
        <w:t>most</w:t>
      </w:r>
      <w:r w:rsidR="00C40AB0" w:rsidRPr="0047536B">
        <w:rPr>
          <w:color w:val="000000" w:themeColor="text1"/>
        </w:rPr>
        <w:t xml:space="preserve"> mortalities (9</w:t>
      </w:r>
      <w:r w:rsidR="002334EA" w:rsidRPr="0047536B">
        <w:rPr>
          <w:color w:val="000000" w:themeColor="text1"/>
        </w:rPr>
        <w:t>3</w:t>
      </w:r>
      <w:r w:rsidR="00C40AB0" w:rsidRPr="0047536B">
        <w:rPr>
          <w:color w:val="000000" w:themeColor="text1"/>
        </w:rPr>
        <w:t>%</w:t>
      </w:r>
      <w:r w:rsidR="00EB6862" w:rsidRPr="0047536B">
        <w:rPr>
          <w:color w:val="000000" w:themeColor="text1"/>
        </w:rPr>
        <w:t>, 13/14</w:t>
      </w:r>
      <w:r w:rsidR="00C40AB0" w:rsidRPr="0047536B">
        <w:rPr>
          <w:color w:val="000000" w:themeColor="text1"/>
        </w:rPr>
        <w:t>). The primary cause of death w</w:t>
      </w:r>
      <w:r w:rsidR="002334EA" w:rsidRPr="0047536B">
        <w:rPr>
          <w:color w:val="000000" w:themeColor="text1"/>
        </w:rPr>
        <w:t>as</w:t>
      </w:r>
      <w:r w:rsidR="00C40AB0" w:rsidRPr="0047536B">
        <w:rPr>
          <w:color w:val="000000" w:themeColor="text1"/>
        </w:rPr>
        <w:t xml:space="preserve"> conflicts with people due to unsecured attractants on private property </w:t>
      </w:r>
      <w:r w:rsidR="002158BF">
        <w:rPr>
          <w:color w:val="000000" w:themeColor="text1"/>
        </w:rPr>
        <w:t xml:space="preserve">(n=6) </w:t>
      </w:r>
      <w:r w:rsidR="00C40AB0" w:rsidRPr="0047536B">
        <w:rPr>
          <w:color w:val="000000" w:themeColor="text1"/>
        </w:rPr>
        <w:t>and collisions with vehicles or trains</w:t>
      </w:r>
      <w:r w:rsidR="002158BF">
        <w:rPr>
          <w:color w:val="000000" w:themeColor="text1"/>
        </w:rPr>
        <w:t xml:space="preserve"> (n=6)</w:t>
      </w:r>
      <w:r w:rsidR="00C40AB0" w:rsidRPr="0047536B">
        <w:rPr>
          <w:color w:val="000000" w:themeColor="text1"/>
        </w:rPr>
        <w:t>.</w:t>
      </w:r>
      <w:r w:rsidR="00270AB5" w:rsidRPr="0047536B">
        <w:rPr>
          <w:color w:val="000000" w:themeColor="text1"/>
        </w:rPr>
        <w:t xml:space="preserve"> </w:t>
      </w:r>
      <w:r w:rsidR="008809FD">
        <w:rPr>
          <w:color w:val="000000" w:themeColor="text1"/>
        </w:rPr>
        <w:t xml:space="preserve">The collared bears killed by people had between 1-5 cm of rump fat, indicating their proximity to town and transportation corridors was not due to starvation. </w:t>
      </w:r>
      <w:r w:rsidR="00270AB5" w:rsidRPr="0047536B">
        <w:rPr>
          <w:color w:val="000000" w:themeColor="text1"/>
        </w:rPr>
        <w:t>No collared bears were killed by hunters</w:t>
      </w:r>
      <w:r w:rsidR="00991FC1" w:rsidRPr="0047536B">
        <w:rPr>
          <w:color w:val="000000" w:themeColor="text1"/>
        </w:rPr>
        <w:t>,</w:t>
      </w:r>
      <w:r w:rsidR="00270AB5" w:rsidRPr="0047536B">
        <w:rPr>
          <w:color w:val="000000" w:themeColor="text1"/>
        </w:rPr>
        <w:t xml:space="preserve"> but the grizzly bear hunting season was closed a year after our study began.</w:t>
      </w:r>
      <w:r w:rsidR="00C40AB0" w:rsidRPr="0047536B">
        <w:rPr>
          <w:color w:val="000000" w:themeColor="text1"/>
        </w:rPr>
        <w:t xml:space="preserve"> </w:t>
      </w:r>
      <w:r w:rsidR="00EA28B0" w:rsidRPr="0047536B">
        <w:rPr>
          <w:color w:val="000000" w:themeColor="text1"/>
        </w:rPr>
        <w:t xml:space="preserve">The stark discrepancy in survival between subadults and adults in the Elk Valley highlights the intense demographic filter </w:t>
      </w:r>
      <w:r w:rsidR="00EA28B0" w:rsidRPr="0047536B">
        <w:rPr>
          <w:color w:val="000000" w:themeColor="text1"/>
        </w:rPr>
        <w:fldChar w:fldCharType="begin"/>
      </w:r>
      <w:r w:rsidR="001E13A0" w:rsidRPr="0047536B">
        <w:rPr>
          <w:color w:val="000000" w:themeColor="text1"/>
        </w:rPr>
        <w:instrText xml:space="preserve"> ADDIN ZOTERO_ITEM CSL_CITATION {"citationID":"Q4EAMsdK","properties":{"formattedCitation":"(Ford et al. 2017)","plainCitation":"(Ford et al. 2017)","dontUpdate":true,"noteIndex":0},"citationItems":[{"id":279,"uris":["http://zotero.org/users/6749014/items/B5RLDNZ4"],"itemData":{"id":279,"type":"article-journal","abstract":"Crossing structures (i.e., underpasses and overpasses) are becoming a widespread approach to promote movement of wildlife across roads. Studies have shown that species select for different crossing structure designs, yet little is known about intraspeciﬁc variation (i.e., differences among demographic classes) in crossing structure preference. Using data on grizzly bear (Ursus arctos) movement in Banff National Park (AB, Canada), we focused on selection by family groups (adult females travelling with young) and singleton (adult male or female) bears for 5 crossing structure designs distributed among 44 sites. Using data from the world’s longest running monitoring program (1997–2014) on wildlife crossing structure use, we created an economic model to estimate demographic-speciﬁc cost-effectiveness for each crossing structure design. We found that all grizzly bears selected larger and more open structures (overpasses and open-span bridges). Use of these structures has generally increased with time at a rate that exceeds estimates of population growth. Family groups were more selective than singletons and strongly selected overpasses. In spite of singletons’ selection for overpasses and open-span bridges, box culverts were comparable in costeffectiveness. Our results suggest that structure designs targeting the selection of grizzly bear family groups are effective at restoring population connectivity, but a systematic approach to designing highway mitigation also would consider the role of lesser used structures in reducing intraspeciﬁc predation and multispecies connectivity targets. Ó 2017 The Wildlife Society.","container-title":"Wildlife Society Bulletin","DOI":"10.1002/wsb.828","ISSN":"19385463","issue":"4","journalAbbreviation":"Wildl. Soc. Bull.","language":"en","page":"712-719","source":"DOI.org (Crossref)","title":"Road mitigation is a demographic filter for grizzly bears: Road Crossing Behavior in Grizzly Bears","title-short":"Road mitigation is a demographic filter for grizzly bears","volume":"41","author":[{"family":"Ford","given":"Adam T."},{"family":"Barrueto","given":"Mirjam"},{"family":"Clevenger","given":"Anthony P."}],"issued":{"date-parts":[["2017",12]]}}}],"schema":"https://github.com/citation-style-language/schema/raw/master/csl-citation.json"} </w:instrText>
      </w:r>
      <w:r w:rsidR="00EA28B0" w:rsidRPr="0047536B">
        <w:rPr>
          <w:color w:val="000000" w:themeColor="text1"/>
        </w:rPr>
        <w:fldChar w:fldCharType="separate"/>
      </w:r>
      <w:r w:rsidR="00EA28B0" w:rsidRPr="0047536B">
        <w:rPr>
          <w:noProof/>
          <w:color w:val="000000" w:themeColor="text1"/>
        </w:rPr>
        <w:t>(</w:t>
      </w:r>
      <w:r w:rsidR="00B11D4D" w:rsidRPr="0047536B">
        <w:rPr>
          <w:noProof/>
          <w:color w:val="000000" w:themeColor="text1"/>
        </w:rPr>
        <w:t xml:space="preserve">sensu </w:t>
      </w:r>
      <w:r w:rsidR="00EA28B0" w:rsidRPr="0047536B">
        <w:rPr>
          <w:noProof/>
          <w:color w:val="000000" w:themeColor="text1"/>
        </w:rPr>
        <w:t>Ford et al. 2017)</w:t>
      </w:r>
      <w:r w:rsidR="00EA28B0" w:rsidRPr="0047536B">
        <w:rPr>
          <w:color w:val="000000" w:themeColor="text1"/>
        </w:rPr>
        <w:fldChar w:fldCharType="end"/>
      </w:r>
      <w:r w:rsidR="00EA28B0" w:rsidRPr="0047536B">
        <w:rPr>
          <w:color w:val="000000" w:themeColor="text1"/>
        </w:rPr>
        <w:t xml:space="preserve"> </w:t>
      </w:r>
      <w:r w:rsidR="00EB6862" w:rsidRPr="0047536B">
        <w:rPr>
          <w:color w:val="000000" w:themeColor="text1"/>
        </w:rPr>
        <w:t xml:space="preserve">that </w:t>
      </w:r>
      <w:r w:rsidR="00EA28B0" w:rsidRPr="0047536B">
        <w:rPr>
          <w:color w:val="000000" w:themeColor="text1"/>
        </w:rPr>
        <w:t xml:space="preserve">essentially provides two </w:t>
      </w:r>
      <w:r>
        <w:rPr>
          <w:color w:val="000000" w:themeColor="text1"/>
        </w:rPr>
        <w:t xml:space="preserve">outcomes </w:t>
      </w:r>
      <w:r w:rsidR="00EA28B0" w:rsidRPr="0047536B">
        <w:rPr>
          <w:color w:val="000000" w:themeColor="text1"/>
        </w:rPr>
        <w:t xml:space="preserve">for a young bear: </w:t>
      </w:r>
      <w:r w:rsidR="00041F0C" w:rsidRPr="0047536B">
        <w:rPr>
          <w:color w:val="000000" w:themeColor="text1"/>
        </w:rPr>
        <w:t xml:space="preserve">1) </w:t>
      </w:r>
      <w:r w:rsidR="00EA28B0" w:rsidRPr="0047536B">
        <w:rPr>
          <w:color w:val="000000" w:themeColor="text1"/>
        </w:rPr>
        <w:t xml:space="preserve">learn how to avoid conflicts and stay safe near transportation corridors, or </w:t>
      </w:r>
      <w:r w:rsidR="00041F0C" w:rsidRPr="0047536B">
        <w:rPr>
          <w:color w:val="000000" w:themeColor="text1"/>
        </w:rPr>
        <w:t xml:space="preserve">2) </w:t>
      </w:r>
      <w:r w:rsidR="00B11D4D" w:rsidRPr="0047536B">
        <w:rPr>
          <w:color w:val="000000" w:themeColor="text1"/>
        </w:rPr>
        <w:t>likely die before adulthood</w:t>
      </w:r>
      <w:r w:rsidR="00EA28B0" w:rsidRPr="0047536B">
        <w:rPr>
          <w:color w:val="000000" w:themeColor="text1"/>
        </w:rPr>
        <w:t>.</w:t>
      </w:r>
    </w:p>
    <w:p w14:paraId="7888638D" w14:textId="3A174E9E" w:rsidR="008809FD" w:rsidRDefault="008809FD" w:rsidP="008809FD">
      <w:pPr>
        <w:spacing w:line="480" w:lineRule="auto"/>
        <w:ind w:firstLine="720"/>
        <w:rPr>
          <w:color w:val="000000" w:themeColor="text1"/>
        </w:rPr>
      </w:pPr>
      <w:r w:rsidRPr="0047536B">
        <w:rPr>
          <w:color w:val="000000" w:themeColor="text1"/>
        </w:rPr>
        <w:t xml:space="preserve">Despite many people living throughout the study area, and the Conservation Officer headquarters being in the study area, we estimate that only about one-third of the human-caused mortalities that did not involve Conservation Officers were reported to authorities. Although this is a slightly higher reporting rate than seen in more remote areas </w:t>
      </w:r>
      <w:r w:rsidRPr="0047536B">
        <w:rPr>
          <w:color w:val="000000" w:themeColor="text1"/>
        </w:rPr>
        <w:fldChar w:fldCharType="begin"/>
      </w:r>
      <w:r w:rsidRPr="0047536B">
        <w:rPr>
          <w:color w:val="000000" w:themeColor="text1"/>
        </w:rPr>
        <w:instrText xml:space="preserve"> ADDIN ZOTERO_ITEM CSL_CITATION {"citationID":"JVBnEZOn","properties":{"formattedCitation":"(McLellan et al. 2018)","plainCitation":"(McLellan et al. 2018)","noteIndex":0},"citationItems":[{"id":1067,"uris":["http://zotero.org/users/6749014/items/IVULVGSJ"],"itemData":{"id":1067,"type":"article-journal","abstract":"Managing the number of grizzly bear (Ursus arctos) mortalities to a sustainable level is fundamental to bear conservation. All known grizzly bear deaths are recorded by management agencies but the number of human-caused grizzly bear deaths that are not recorded is generally unknown, causing considerable uncertainty in the total number of mortalities. Here, we compare the number of bears killed legally by hunters to the number killed by people for all other reasons, for bears wearing functioning radiocollars and for uncollared bears recorded in the British Columbia (BC) government mortality database for the Flathead Valley in southeast BC. Between 1980 and 2016, permitted hunters killed 10 collared bears and 12 (9 known, 3 suspected) were killed by people for other reasons. This ratio differed (p &lt; 0.0001) from the uncollared bears in the government database where 71 were killed by hunters while only 10 were killed for other reasons. We estimate that 88% (95% CI; 67–96%) of the human-caused mortalities that were not by permitted hunters were unreported. The study area may have low reporting rates because it is &gt;40 km on a gravel road from a Conservation Ofﬁcer ofﬁce, so reporting is difﬁcult and there are no human residences so there is little concern of a neighbor contacting an ofﬁcer. Our results are likely indicative of other places that are road-accessed but far from settlements. We discuss the implications of sampling individuals for collaring and the possible implications of wearing a collar on the animal’s fate.","container-title":"PeerJ","DOI":"10.7717/peerj.5781","ISSN":"2167-8359","language":"en","page":"e5781","source":"DOI.org (Crossref)","title":"Estimating unrecorded human-caused mortalities of grizzly bears in the Flathead Valley, British Columbia, Canada","volume":"6","author":[{"family":"McLellan","given":"Bruce N."},{"family":"Mowat","given":"Garth"},{"family":"Lamb","given":"Clayton T."}],"issued":{"date-parts":[["2018",10,11]]}}}],"schema":"https://github.com/citation-style-language/schema/raw/master/csl-citation.json"} </w:instrText>
      </w:r>
      <w:r w:rsidRPr="0047536B">
        <w:rPr>
          <w:color w:val="000000" w:themeColor="text1"/>
        </w:rPr>
        <w:fldChar w:fldCharType="separate"/>
      </w:r>
      <w:r w:rsidRPr="0047536B">
        <w:rPr>
          <w:noProof/>
          <w:color w:val="000000" w:themeColor="text1"/>
        </w:rPr>
        <w:t>(McLellan et al. 2018)</w:t>
      </w:r>
      <w:r w:rsidRPr="0047536B">
        <w:rPr>
          <w:color w:val="000000" w:themeColor="text1"/>
        </w:rPr>
        <w:fldChar w:fldCharType="end"/>
      </w:r>
      <w:r w:rsidRPr="0047536B">
        <w:rPr>
          <w:color w:val="000000" w:themeColor="text1"/>
        </w:rPr>
        <w:t>, the low reporting rate means that the Compulsory Inspection data currently under-represents the severity of conflict, road, and rail mortalities in the Elk Valley and likely elsewhere in BC.</w:t>
      </w:r>
    </w:p>
    <w:p w14:paraId="1B20EA45" w14:textId="399A890C" w:rsidR="00F171CD" w:rsidRPr="0047536B" w:rsidRDefault="00B11D4D" w:rsidP="00367369">
      <w:pPr>
        <w:spacing w:line="480" w:lineRule="auto"/>
        <w:ind w:firstLine="720"/>
        <w:rPr>
          <w:color w:val="000000" w:themeColor="text1"/>
        </w:rPr>
      </w:pPr>
      <w:r w:rsidRPr="0047536B">
        <w:rPr>
          <w:color w:val="000000" w:themeColor="text1"/>
        </w:rPr>
        <w:t>H</w:t>
      </w:r>
      <w:r w:rsidR="00F768E8" w:rsidRPr="0047536B">
        <w:rPr>
          <w:color w:val="000000" w:themeColor="text1"/>
        </w:rPr>
        <w:t>igh mortality rates were not offset by reproduction</w:t>
      </w:r>
      <w:r w:rsidR="00C42871" w:rsidRPr="0047536B">
        <w:rPr>
          <w:color w:val="000000" w:themeColor="text1"/>
        </w:rPr>
        <w:t xml:space="preserve"> </w:t>
      </w:r>
      <w:r w:rsidR="004E32FA" w:rsidRPr="0047536B">
        <w:rPr>
          <w:color w:val="000000" w:themeColor="text1"/>
        </w:rPr>
        <w:t xml:space="preserve">in our </w:t>
      </w:r>
      <w:r w:rsidR="00C42871" w:rsidRPr="0047536B">
        <w:rPr>
          <w:color w:val="000000" w:themeColor="text1"/>
        </w:rPr>
        <w:t xml:space="preserve">study </w:t>
      </w:r>
      <w:r w:rsidR="00677D71" w:rsidRPr="0047536B">
        <w:rPr>
          <w:color w:val="000000" w:themeColor="text1"/>
        </w:rPr>
        <w:t>population</w:t>
      </w:r>
      <w:r w:rsidR="00390A33" w:rsidRPr="0047536B">
        <w:rPr>
          <w:color w:val="000000" w:themeColor="text1"/>
        </w:rPr>
        <w:t xml:space="preserve"> (Fig. 5B)</w:t>
      </w:r>
      <w:r w:rsidR="00C42871" w:rsidRPr="0047536B">
        <w:rPr>
          <w:color w:val="000000" w:themeColor="text1"/>
        </w:rPr>
        <w:t>. The low</w:t>
      </w:r>
      <w:r w:rsidR="00F768E8" w:rsidRPr="0047536B">
        <w:rPr>
          <w:color w:val="000000" w:themeColor="text1"/>
        </w:rPr>
        <w:t xml:space="preserve"> intrinsic population growth rate suggested </w:t>
      </w:r>
      <w:r w:rsidR="00C42871" w:rsidRPr="0047536B">
        <w:rPr>
          <w:color w:val="000000" w:themeColor="text1"/>
        </w:rPr>
        <w:t xml:space="preserve">bear density </w:t>
      </w:r>
      <w:r w:rsidR="00C7009C" w:rsidRPr="0047536B">
        <w:rPr>
          <w:color w:val="000000" w:themeColor="text1"/>
        </w:rPr>
        <w:t xml:space="preserve">in the </w:t>
      </w:r>
      <w:r w:rsidR="00C42871" w:rsidRPr="0047536B">
        <w:rPr>
          <w:color w:val="000000" w:themeColor="text1"/>
        </w:rPr>
        <w:t xml:space="preserve">lower </w:t>
      </w:r>
      <w:r w:rsidR="00C7009C" w:rsidRPr="0047536B">
        <w:rPr>
          <w:color w:val="000000" w:themeColor="text1"/>
        </w:rPr>
        <w:t>Elk Valley</w:t>
      </w:r>
      <w:r w:rsidR="00B520D3" w:rsidRPr="0047536B">
        <w:rPr>
          <w:color w:val="000000" w:themeColor="text1"/>
        </w:rPr>
        <w:t xml:space="preserve"> </w:t>
      </w:r>
      <w:r w:rsidR="00C7009C" w:rsidRPr="0047536B">
        <w:rPr>
          <w:color w:val="000000" w:themeColor="text1"/>
        </w:rPr>
        <w:t xml:space="preserve">would </w:t>
      </w:r>
      <w:r w:rsidR="002158BF">
        <w:rPr>
          <w:color w:val="000000" w:themeColor="text1"/>
        </w:rPr>
        <w:t xml:space="preserve">likely </w:t>
      </w:r>
      <w:r w:rsidR="00C7009C" w:rsidRPr="0047536B">
        <w:rPr>
          <w:color w:val="000000" w:themeColor="text1"/>
        </w:rPr>
        <w:t xml:space="preserve">decrease </w:t>
      </w:r>
      <w:r w:rsidR="00B568BE" w:rsidRPr="0047536B">
        <w:rPr>
          <w:color w:val="000000" w:themeColor="text1"/>
        </w:rPr>
        <w:t xml:space="preserve">by </w:t>
      </w:r>
      <w:r w:rsidR="004955E0" w:rsidRPr="0047536B">
        <w:rPr>
          <w:color w:val="000000" w:themeColor="text1"/>
        </w:rPr>
        <w:t>7</w:t>
      </w:r>
      <w:r w:rsidR="00C7009C" w:rsidRPr="0047536B">
        <w:rPr>
          <w:color w:val="000000" w:themeColor="text1"/>
        </w:rPr>
        <w:t>% a year</w:t>
      </w:r>
      <w:r w:rsidR="00B568BE" w:rsidRPr="0047536B">
        <w:rPr>
          <w:color w:val="000000" w:themeColor="text1"/>
        </w:rPr>
        <w:t xml:space="preserve"> without immigration</w:t>
      </w:r>
      <w:r w:rsidR="00C7009C" w:rsidRPr="0047536B">
        <w:rPr>
          <w:color w:val="000000" w:themeColor="text1"/>
        </w:rPr>
        <w:t>.</w:t>
      </w:r>
      <w:r w:rsidR="00F768E8" w:rsidRPr="0047536B">
        <w:rPr>
          <w:color w:val="000000" w:themeColor="text1"/>
        </w:rPr>
        <w:t xml:space="preserve"> </w:t>
      </w:r>
      <w:r w:rsidR="00222134" w:rsidRPr="0047536B">
        <w:rPr>
          <w:color w:val="000000" w:themeColor="text1"/>
        </w:rPr>
        <w:t>W</w:t>
      </w:r>
      <w:r w:rsidR="00C7009C" w:rsidRPr="0047536B">
        <w:rPr>
          <w:color w:val="000000" w:themeColor="text1"/>
        </w:rPr>
        <w:t>ithout being buoyed by immigration</w:t>
      </w:r>
      <w:r w:rsidR="00B568BE" w:rsidRPr="0047536B">
        <w:rPr>
          <w:color w:val="000000" w:themeColor="text1"/>
        </w:rPr>
        <w:t>,</w:t>
      </w:r>
      <w:r w:rsidR="00C7009C" w:rsidRPr="0047536B">
        <w:rPr>
          <w:color w:val="000000" w:themeColor="text1"/>
        </w:rPr>
        <w:t xml:space="preserve"> the</w:t>
      </w:r>
      <w:r w:rsidR="007B5528" w:rsidRPr="0047536B">
        <w:rPr>
          <w:color w:val="000000" w:themeColor="text1"/>
        </w:rPr>
        <w:t xml:space="preserve"> </w:t>
      </w:r>
      <w:r w:rsidR="007B5528" w:rsidRPr="0047536B">
        <w:rPr>
          <w:color w:val="000000" w:themeColor="text1"/>
        </w:rPr>
        <w:lastRenderedPageBreak/>
        <w:t xml:space="preserve">bears that spend time in the lower Elk valley bottom would </w:t>
      </w:r>
      <w:r w:rsidR="002158BF">
        <w:rPr>
          <w:color w:val="000000" w:themeColor="text1"/>
        </w:rPr>
        <w:t xml:space="preserve">likely </w:t>
      </w:r>
      <w:r w:rsidR="007B5528" w:rsidRPr="0047536B">
        <w:rPr>
          <w:color w:val="000000" w:themeColor="text1"/>
        </w:rPr>
        <w:t xml:space="preserve">decline </w:t>
      </w:r>
      <w:r w:rsidR="00390A33" w:rsidRPr="0047536B">
        <w:rPr>
          <w:color w:val="000000" w:themeColor="text1"/>
        </w:rPr>
        <w:t>(</w:t>
      </w:r>
      <w:r w:rsidR="002158BF">
        <w:rPr>
          <w:color w:val="000000" w:themeColor="text1"/>
        </w:rPr>
        <w:t>population growth=</w:t>
      </w:r>
      <w:r w:rsidR="002158BF" w:rsidRPr="0047536B">
        <w:rPr>
          <w:color w:val="000000" w:themeColor="text1"/>
        </w:rPr>
        <w:t xml:space="preserve">0.94 </w:t>
      </w:r>
      <w:r w:rsidR="002158BF">
        <w:rPr>
          <w:color w:val="000000" w:themeColor="text1"/>
        </w:rPr>
        <w:t>[</w:t>
      </w:r>
      <w:r w:rsidR="002158BF" w:rsidRPr="0047536B">
        <w:rPr>
          <w:color w:val="000000" w:themeColor="text1"/>
        </w:rPr>
        <w:t>90% CI: 0.86-1.01</w:t>
      </w:r>
      <w:r w:rsidR="002158BF">
        <w:rPr>
          <w:color w:val="000000" w:themeColor="text1"/>
        </w:rPr>
        <w:t xml:space="preserve">], </w:t>
      </w:r>
      <w:r w:rsidR="00390A33" w:rsidRPr="0047536B">
        <w:rPr>
          <w:color w:val="000000" w:themeColor="text1"/>
        </w:rPr>
        <w:t>Fig</w:t>
      </w:r>
      <w:r w:rsidR="006523B8" w:rsidRPr="0047536B">
        <w:rPr>
          <w:color w:val="000000" w:themeColor="text1"/>
        </w:rPr>
        <w:t>ure</w:t>
      </w:r>
      <w:r w:rsidR="00390A33" w:rsidRPr="0047536B">
        <w:rPr>
          <w:color w:val="000000" w:themeColor="text1"/>
        </w:rPr>
        <w:t xml:space="preserve"> 6A and B)</w:t>
      </w:r>
      <w:r w:rsidR="00C7009C" w:rsidRPr="0047536B">
        <w:rPr>
          <w:color w:val="000000" w:themeColor="text1"/>
        </w:rPr>
        <w:t>.</w:t>
      </w:r>
      <w:r w:rsidR="00222134" w:rsidRPr="0047536B">
        <w:rPr>
          <w:color w:val="000000" w:themeColor="text1"/>
        </w:rPr>
        <w:t xml:space="preserve"> </w:t>
      </w:r>
      <w:r w:rsidR="00762AD6" w:rsidRPr="0047536B">
        <w:rPr>
          <w:color w:val="000000" w:themeColor="text1"/>
        </w:rPr>
        <w:t>However, such a decline has not been observed and</w:t>
      </w:r>
      <w:r w:rsidR="004D4EBA" w:rsidRPr="0047536B">
        <w:rPr>
          <w:color w:val="000000" w:themeColor="text1"/>
        </w:rPr>
        <w:t xml:space="preserve"> bear density </w:t>
      </w:r>
      <w:r w:rsidR="00222134" w:rsidRPr="0047536B">
        <w:rPr>
          <w:color w:val="000000" w:themeColor="text1"/>
        </w:rPr>
        <w:t>has been</w:t>
      </w:r>
      <w:r w:rsidR="005A3A8F" w:rsidRPr="0047536B">
        <w:rPr>
          <w:color w:val="000000" w:themeColor="text1"/>
        </w:rPr>
        <w:t xml:space="preserve"> </w:t>
      </w:r>
      <w:r w:rsidR="00762AD6" w:rsidRPr="0047536B">
        <w:rPr>
          <w:color w:val="000000" w:themeColor="text1"/>
        </w:rPr>
        <w:t xml:space="preserve">relatively </w:t>
      </w:r>
      <w:r w:rsidR="00222134" w:rsidRPr="0047536B">
        <w:rPr>
          <w:color w:val="000000" w:themeColor="text1"/>
        </w:rPr>
        <w:t xml:space="preserve">stable </w:t>
      </w:r>
      <w:r w:rsidR="00B568BE" w:rsidRPr="0047536B">
        <w:rPr>
          <w:color w:val="000000" w:themeColor="text1"/>
        </w:rPr>
        <w:t xml:space="preserve">for the past </w:t>
      </w:r>
      <w:r w:rsidR="005A3A8F" w:rsidRPr="0047536B">
        <w:rPr>
          <w:color w:val="000000" w:themeColor="text1"/>
        </w:rPr>
        <w:t xml:space="preserve">15 </w:t>
      </w:r>
      <w:r w:rsidR="00222134" w:rsidRPr="0047536B">
        <w:rPr>
          <w:color w:val="000000" w:themeColor="text1"/>
        </w:rPr>
        <w:t>years</w:t>
      </w:r>
      <w:r w:rsidR="00762AD6" w:rsidRPr="0047536B">
        <w:rPr>
          <w:color w:val="000000" w:themeColor="text1"/>
        </w:rPr>
        <w:t>.</w:t>
      </w:r>
      <w:r w:rsidR="00222134" w:rsidRPr="0047536B">
        <w:rPr>
          <w:color w:val="000000" w:themeColor="text1"/>
        </w:rPr>
        <w:t xml:space="preserve"> </w:t>
      </w:r>
      <w:r w:rsidR="00762AD6" w:rsidRPr="0047536B">
        <w:rPr>
          <w:color w:val="000000" w:themeColor="text1"/>
        </w:rPr>
        <w:t>A</w:t>
      </w:r>
      <w:r w:rsidR="00B568BE" w:rsidRPr="0047536B">
        <w:rPr>
          <w:color w:val="000000" w:themeColor="text1"/>
        </w:rPr>
        <w:t xml:space="preserve">ccording to local observations and population reconstructions, </w:t>
      </w:r>
      <w:r w:rsidR="00222134" w:rsidRPr="0047536B">
        <w:rPr>
          <w:color w:val="000000" w:themeColor="text1"/>
        </w:rPr>
        <w:t>grizzly bear</w:t>
      </w:r>
      <w:r w:rsidR="00753EBD" w:rsidRPr="0047536B">
        <w:rPr>
          <w:color w:val="000000" w:themeColor="text1"/>
        </w:rPr>
        <w:t xml:space="preserve"> number</w:t>
      </w:r>
      <w:r w:rsidR="00222134" w:rsidRPr="0047536B">
        <w:rPr>
          <w:color w:val="000000" w:themeColor="text1"/>
        </w:rPr>
        <w:t xml:space="preserve">s </w:t>
      </w:r>
      <w:r w:rsidR="00A169A5" w:rsidRPr="0047536B">
        <w:rPr>
          <w:color w:val="000000" w:themeColor="text1"/>
        </w:rPr>
        <w:t>had</w:t>
      </w:r>
      <w:r w:rsidR="00762AD6" w:rsidRPr="0047536B">
        <w:rPr>
          <w:color w:val="000000" w:themeColor="text1"/>
        </w:rPr>
        <w:t xml:space="preserve"> also</w:t>
      </w:r>
      <w:r w:rsidR="00A169A5" w:rsidRPr="0047536B">
        <w:rPr>
          <w:color w:val="000000" w:themeColor="text1"/>
        </w:rPr>
        <w:t xml:space="preserve"> </w:t>
      </w:r>
      <w:r w:rsidR="00222134" w:rsidRPr="0047536B">
        <w:rPr>
          <w:color w:val="000000" w:themeColor="text1"/>
        </w:rPr>
        <w:t xml:space="preserve">been increasing in the area </w:t>
      </w:r>
      <w:r w:rsidR="004E32FA" w:rsidRPr="0047536B">
        <w:rPr>
          <w:color w:val="000000" w:themeColor="text1"/>
        </w:rPr>
        <w:t xml:space="preserve">prior </w:t>
      </w:r>
      <w:r w:rsidR="00AE3216" w:rsidRPr="0047536B">
        <w:rPr>
          <w:color w:val="000000" w:themeColor="text1"/>
        </w:rPr>
        <w:t>to our</w:t>
      </w:r>
      <w:r w:rsidR="004D4EBA" w:rsidRPr="0047536B">
        <w:rPr>
          <w:color w:val="000000" w:themeColor="text1"/>
        </w:rPr>
        <w:t xml:space="preserve"> </w:t>
      </w:r>
      <w:r w:rsidR="005739C9" w:rsidRPr="0047536B">
        <w:rPr>
          <w:color w:val="000000" w:themeColor="text1"/>
        </w:rPr>
        <w:t>study</w:t>
      </w:r>
      <w:r w:rsidR="00B568BE" w:rsidRPr="0047536B">
        <w:rPr>
          <w:color w:val="000000" w:themeColor="text1"/>
        </w:rPr>
        <w:t xml:space="preserve"> </w:t>
      </w:r>
      <w:r w:rsidR="00222134" w:rsidRPr="0047536B">
        <w:rPr>
          <w:color w:val="000000" w:themeColor="text1"/>
        </w:rPr>
        <w:fldChar w:fldCharType="begin"/>
      </w:r>
      <w:r w:rsidR="00192F2A" w:rsidRPr="0047536B">
        <w:rPr>
          <w:color w:val="000000" w:themeColor="text1"/>
        </w:rPr>
        <w:instrText xml:space="preserve"> ADDIN ZOTERO_ITEM CSL_CITATION {"citationID":"mLYfrFrZ","properties":{"formattedCitation":"(Hatter et al. 2018, Lamb et al. 2019, Mowat et al. 2020)","plainCitation":"(Hatter et al. 2018, Lamb et al. 2019, Mowat et al. 2020)","noteIndex":0},"citationItems":[{"id":1274,"uris":["http://zotero.org/users/6749014/items/YNSWQDHX"],"itemData":{"id":1274,"type":"article-journal","abstract":"Grizzly bear (Ursus arctos) populations are costly to monitor by traditional survey methods. In British Columbia, Canada, hunter kill data are available and provide relatively inexpensive information that possibly can be used to estimate trends in hunted populations. We applied statistical population reconstruction (SPR) using Program POPRECON 2.0 to evaluate trends in abundance of ࣙ3-year-old male grizzly bears for 3 large areas in British Columbia. Model inputs included annual estimates of age-at-kill and hunter effort, combined with auxiliary information on population abundance in 2012, and a non-hunting survival rate. Modeled abundance in all 3 areas was sensitive to the auxiliary abundance estimate but less so for the auxiliary survival estimate or the length of the time series. Relative trends in abundance appeared to be primarily affected by kill and effort data and were less affected by the auxiliary data. The gradual increase in abundance within the Temperate Mountains area from 1985 to 2004 followed by an apparent decline was consistent with other independent studies and supported the premise that grizzly bear numbers were recovering from a population low until between 2000 and 2005. Our results suggest that the grizzly bear population in the Boreal–Sub-boreal area was also recovering during this period. Our analysis demonstrates the potential utility of SPR for monitoring grizzly bear population trends, but results from the Coastal area also highlight the importance of sufﬁcient hunter-kill and -effort data, in addition to quality auxiliary data, to detect population change. Future enhancements in Program POPRECON may help improve the performance and utility of SPR for grizzly bears in British Columbia.","container-title":"Ursus","DOI":"10.2192/URSUS-D-18-00001.1","ISSN":"1537-6176","issue":"1","journalAbbreviation":"Ursus","language":"en","page":"1","source":"DOI.org (Crossref)","title":"Statistical population reconstruction to evaluate grizzly bear trends in British Columbia, Canada","volume":"29","author":[{"family":"Hatter","given":"Ian W."},{"family":"Mowat","given":"Garth"},{"family":"McLellan","given":"Bruce N."}],"issued":{"date-parts":[["2018",12,1]]}}},{"id":900,"uris":["http://zotero.org/users/6749014/items/2Q8W4QST"],"itemData":{"id":900,"type":"article-journal","abstract":"The Anthropocene is an era of marked human impact on the world. Quantifying these impacts has become central to understanding the dynamics of coupled human-natural systems, resource-dependent livelihoods, and biodiversity conservation. Ecologists are facing growing pressure to quantify the size, distribution, and trajectory of wild populations in a cost-effective and socially acceptable manner. Genetic tagging, combined with modern computational and genetic analyses, is an under-utilized tool to meet this demand, especially for wide-ranging, elusive, sensitive, and low-density species. Genetic tagging studies are now revealing unprecedented insight into the mechanisms that control the density, trajectory, connectivity, and patterns of human–wildlife interaction for populations over vast spatial extents. Here, we outline the application of, and ecological inferences from, new analytical techniques applied to genetically tagged individuals, contrast this approach with conventional methods, and describe how genetic tagging can be better applied to address outstanding questions in ecology. We provide example analyses using a long-term genetic tagging dataset of grizzly bears in the Canadian Rockies. The genetic tagging toolbox is a powerful and overlooked ensemble that ecologists and conservation biologists can leverage to generate evidence and meet the challenges of the Anthropocene.","container-title":"Ecological Applications","DOI":"10.1002/eap.1876","ISSN":"1051-0761, 1939-5582","issue":"4","journalAbbreviation":"Ecol Appl","language":"en","license":"CC0 1.0 Universal Public Domain Dedication","page":"e01876","source":"DOI.org (Crossref)","title":"Genetic tagging in the Anthropocene: scaling ecology from alleles to ecosystems","title-short":"Genetic tagging in the Anthropocene","volume":"29","author":[{"family":"Lamb","given":"Clayton T."},{"family":"Ford","given":"Adam T."},{"family":"Proctor","given":"Michael F."},{"family":"Royle","given":"J. Andrew"},{"family":"Mowat","given":"Garth"},{"family":"Boutin","given":"Stan"}],"issued":{"date-parts":[["2019",6]]}}},{"id":10,"uris":["http://zotero.org/users/6749014/items/X4P9WSMH"],"itemData":{"id":10,"type":"report","abstract":"We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222134" w:rsidRPr="0047536B">
        <w:rPr>
          <w:color w:val="000000" w:themeColor="text1"/>
        </w:rPr>
        <w:fldChar w:fldCharType="separate"/>
      </w:r>
      <w:r w:rsidR="005A3A8F" w:rsidRPr="0047536B">
        <w:rPr>
          <w:noProof/>
          <w:color w:val="000000" w:themeColor="text1"/>
        </w:rPr>
        <w:t>(Hatter et al. 2018, Lamb et al. 2019, Mowat et al. 2020)</w:t>
      </w:r>
      <w:r w:rsidR="00222134" w:rsidRPr="0047536B">
        <w:rPr>
          <w:color w:val="000000" w:themeColor="text1"/>
        </w:rPr>
        <w:fldChar w:fldCharType="end"/>
      </w:r>
      <w:r w:rsidR="00222134" w:rsidRPr="0047536B">
        <w:rPr>
          <w:color w:val="000000" w:themeColor="text1"/>
        </w:rPr>
        <w:t>.</w:t>
      </w:r>
      <w:r w:rsidR="00762AD6" w:rsidRPr="0047536B">
        <w:rPr>
          <w:color w:val="000000" w:themeColor="text1"/>
        </w:rPr>
        <w:t xml:space="preserve"> </w:t>
      </w:r>
      <w:r w:rsidR="009271E0" w:rsidRPr="0047536B">
        <w:rPr>
          <w:color w:val="000000" w:themeColor="text1"/>
        </w:rPr>
        <w:t>The source-sink dynamic observed here appear</w:t>
      </w:r>
      <w:r w:rsidR="00DA29B4" w:rsidRPr="0047536B">
        <w:rPr>
          <w:color w:val="000000" w:themeColor="text1"/>
        </w:rPr>
        <w:t>s</w:t>
      </w:r>
      <w:r w:rsidR="009271E0" w:rsidRPr="0047536B">
        <w:rPr>
          <w:color w:val="000000" w:themeColor="text1"/>
        </w:rPr>
        <w:t xml:space="preserve"> to be currently sustainable at the broader landscape scale beyond the Elk Valle</w:t>
      </w:r>
      <w:r w:rsidR="00223F98">
        <w:rPr>
          <w:color w:val="000000" w:themeColor="text1"/>
        </w:rPr>
        <w:t xml:space="preserve">y and </w:t>
      </w:r>
      <w:r w:rsidR="0070208F">
        <w:rPr>
          <w:color w:val="000000" w:themeColor="text1"/>
        </w:rPr>
        <w:t>i</w:t>
      </w:r>
      <w:r w:rsidR="00223F98">
        <w:rPr>
          <w:color w:val="000000" w:themeColor="text1"/>
        </w:rPr>
        <w:t>s</w:t>
      </w:r>
      <w:r w:rsidR="009271E0" w:rsidRPr="0047536B">
        <w:rPr>
          <w:color w:val="000000" w:themeColor="text1"/>
        </w:rPr>
        <w:t xml:space="preserve"> </w:t>
      </w:r>
      <w:r w:rsidR="00223F98">
        <w:rPr>
          <w:color w:val="000000" w:themeColor="text1"/>
        </w:rPr>
        <w:t>supported</w:t>
      </w:r>
      <w:r w:rsidR="009271E0" w:rsidRPr="0047536B">
        <w:rPr>
          <w:color w:val="000000" w:themeColor="text1"/>
        </w:rPr>
        <w:t xml:space="preserve"> by the </w:t>
      </w:r>
      <w:r w:rsidR="00DA29B4" w:rsidRPr="0047536B">
        <w:rPr>
          <w:color w:val="000000" w:themeColor="text1"/>
        </w:rPr>
        <w:t xml:space="preserve">current </w:t>
      </w:r>
      <w:r w:rsidR="00223F98">
        <w:rPr>
          <w:color w:val="000000" w:themeColor="text1"/>
        </w:rPr>
        <w:t>level</w:t>
      </w:r>
      <w:r w:rsidR="009271E0" w:rsidRPr="0047536B">
        <w:rPr>
          <w:color w:val="000000" w:themeColor="text1"/>
        </w:rPr>
        <w:t xml:space="preserve"> of connectivity between the Elk Valley and adjacent secure habitats. </w:t>
      </w:r>
      <w:r w:rsidR="00DA29B4" w:rsidRPr="0047536B">
        <w:rPr>
          <w:color w:val="000000" w:themeColor="text1"/>
        </w:rPr>
        <w:t xml:space="preserve">We do not know </w:t>
      </w:r>
      <w:r w:rsidR="009271E0" w:rsidRPr="0047536B">
        <w:rPr>
          <w:color w:val="000000" w:themeColor="text1"/>
        </w:rPr>
        <w:t xml:space="preserve">how fragile the source-sink dynamic is, and whether habitat alteration in adjacent habitats could </w:t>
      </w:r>
      <w:r w:rsidR="00DA29B4" w:rsidRPr="0047536B">
        <w:rPr>
          <w:color w:val="000000" w:themeColor="text1"/>
        </w:rPr>
        <w:t xml:space="preserve">disrupt this dynamic and </w:t>
      </w:r>
      <w:r w:rsidR="009271E0" w:rsidRPr="0047536B">
        <w:rPr>
          <w:color w:val="000000" w:themeColor="text1"/>
        </w:rPr>
        <w:t>impede the flow of bears needed to sustain the Elk Valle</w:t>
      </w:r>
      <w:r w:rsidR="00DA29B4" w:rsidRPr="0047536B">
        <w:rPr>
          <w:color w:val="000000" w:themeColor="text1"/>
        </w:rPr>
        <w:t>y in the future.</w:t>
      </w:r>
    </w:p>
    <w:p w14:paraId="63A4A3A2" w14:textId="0C33917B" w:rsidR="00A02401" w:rsidRPr="0047536B" w:rsidRDefault="00620979" w:rsidP="007E5176">
      <w:pPr>
        <w:spacing w:line="480" w:lineRule="auto"/>
        <w:rPr>
          <w:color w:val="000000" w:themeColor="text1"/>
        </w:rPr>
      </w:pPr>
      <w:r w:rsidRPr="0047536B">
        <w:rPr>
          <w:color w:val="000000" w:themeColor="text1"/>
        </w:rPr>
        <w:tab/>
        <w:t>Grizzly bears can be</w:t>
      </w:r>
      <w:r w:rsidR="00F36497" w:rsidRPr="0047536B">
        <w:rPr>
          <w:color w:val="000000" w:themeColor="text1"/>
        </w:rPr>
        <w:t xml:space="preserve"> a</w:t>
      </w:r>
      <w:r w:rsidRPr="0047536B">
        <w:rPr>
          <w:color w:val="000000" w:themeColor="text1"/>
        </w:rPr>
        <w:t xml:space="preserve"> challenging species </w:t>
      </w:r>
      <w:r w:rsidR="00143285" w:rsidRPr="0047536B">
        <w:rPr>
          <w:color w:val="000000" w:themeColor="text1"/>
        </w:rPr>
        <w:t xml:space="preserve">for people to have living </w:t>
      </w:r>
      <w:r w:rsidR="004E32FA" w:rsidRPr="0047536B">
        <w:rPr>
          <w:color w:val="000000" w:themeColor="text1"/>
        </w:rPr>
        <w:t>nearby</w:t>
      </w:r>
      <w:r w:rsidR="00047A36" w:rsidRPr="0047536B">
        <w:rPr>
          <w:color w:val="000000" w:themeColor="text1"/>
        </w:rPr>
        <w:t xml:space="preserve">. </w:t>
      </w:r>
      <w:r w:rsidR="00E61F87" w:rsidRPr="0047536B">
        <w:rPr>
          <w:color w:val="000000" w:themeColor="text1"/>
        </w:rPr>
        <w:t>Along with the Terrace-Kitimat and Bella Coola</w:t>
      </w:r>
      <w:r w:rsidR="0073047B" w:rsidRPr="0047536B">
        <w:rPr>
          <w:color w:val="000000" w:themeColor="text1"/>
        </w:rPr>
        <w:t xml:space="preserve"> valleys, </w:t>
      </w:r>
      <w:r w:rsidR="00E61F87" w:rsidRPr="0047536B">
        <w:rPr>
          <w:color w:val="000000" w:themeColor="text1"/>
        </w:rPr>
        <w:t>t</w:t>
      </w:r>
      <w:r w:rsidR="00047A36" w:rsidRPr="0047536B">
        <w:rPr>
          <w:color w:val="000000" w:themeColor="text1"/>
        </w:rPr>
        <w:t xml:space="preserve">he Elk Valley is </w:t>
      </w:r>
      <w:r w:rsidR="00E61F87" w:rsidRPr="0047536B">
        <w:rPr>
          <w:color w:val="000000" w:themeColor="text1"/>
        </w:rPr>
        <w:t xml:space="preserve">a </w:t>
      </w:r>
      <w:r w:rsidR="005B35CF" w:rsidRPr="0047536B">
        <w:rPr>
          <w:color w:val="000000" w:themeColor="text1"/>
        </w:rPr>
        <w:t>provincial</w:t>
      </w:r>
      <w:r w:rsidR="00047A36" w:rsidRPr="0047536B">
        <w:rPr>
          <w:color w:val="000000" w:themeColor="text1"/>
        </w:rPr>
        <w:t xml:space="preserve"> hotspot </w:t>
      </w:r>
      <w:r w:rsidR="005B35CF" w:rsidRPr="0047536B">
        <w:rPr>
          <w:color w:val="000000" w:themeColor="text1"/>
        </w:rPr>
        <w:t>for</w:t>
      </w:r>
      <w:r w:rsidR="00047A36" w:rsidRPr="0047536B">
        <w:rPr>
          <w:color w:val="000000" w:themeColor="text1"/>
        </w:rPr>
        <w:t xml:space="preserve"> human-</w:t>
      </w:r>
      <w:r w:rsidR="00143285" w:rsidRPr="0047536B">
        <w:rPr>
          <w:color w:val="000000" w:themeColor="text1"/>
        </w:rPr>
        <w:t xml:space="preserve">grizzly </w:t>
      </w:r>
      <w:r w:rsidR="00047A36" w:rsidRPr="0047536B">
        <w:rPr>
          <w:color w:val="000000" w:themeColor="text1"/>
        </w:rPr>
        <w:t xml:space="preserve">bear conflict, as evidenced by the </w:t>
      </w:r>
      <w:r w:rsidR="00B76274" w:rsidRPr="0047536B">
        <w:rPr>
          <w:color w:val="000000" w:themeColor="text1"/>
        </w:rPr>
        <w:t xml:space="preserve">multitude of </w:t>
      </w:r>
      <w:r w:rsidR="00047A36" w:rsidRPr="0047536B">
        <w:rPr>
          <w:color w:val="000000" w:themeColor="text1"/>
        </w:rPr>
        <w:t>conflicts reported each year</w:t>
      </w:r>
      <w:r w:rsidR="00AE3216" w:rsidRPr="0047536B">
        <w:rPr>
          <w:color w:val="000000" w:themeColor="text1"/>
        </w:rPr>
        <w:t xml:space="preserve"> (Fig</w:t>
      </w:r>
      <w:r w:rsidR="006523B8" w:rsidRPr="0047536B">
        <w:rPr>
          <w:color w:val="000000" w:themeColor="text1"/>
        </w:rPr>
        <w:t>ure</w:t>
      </w:r>
      <w:r w:rsidR="00AE3216" w:rsidRPr="0047536B">
        <w:rPr>
          <w:color w:val="000000" w:themeColor="text1"/>
        </w:rPr>
        <w:t xml:space="preserve"> 4</w:t>
      </w:r>
      <w:r w:rsidR="00E61F87" w:rsidRPr="0047536B">
        <w:rPr>
          <w:color w:val="000000" w:themeColor="text1"/>
        </w:rPr>
        <w:t>C</w:t>
      </w:r>
      <w:r w:rsidR="00AE3216" w:rsidRPr="0047536B">
        <w:rPr>
          <w:color w:val="000000" w:themeColor="text1"/>
        </w:rPr>
        <w:t>)</w:t>
      </w:r>
      <w:r w:rsidR="00047A36" w:rsidRPr="0047536B">
        <w:rPr>
          <w:color w:val="000000" w:themeColor="text1"/>
        </w:rPr>
        <w:t xml:space="preserve">. </w:t>
      </w:r>
      <w:r w:rsidR="003F13B5" w:rsidRPr="0047536B">
        <w:rPr>
          <w:color w:val="000000" w:themeColor="text1"/>
        </w:rPr>
        <w:t>In addition to conflicts between people and bears over unsecured attractants, grizzly bears occasionally cause physical harm to people. In the last ten years</w:t>
      </w:r>
      <w:r w:rsidR="004E32FA" w:rsidRPr="0047536B">
        <w:rPr>
          <w:color w:val="000000" w:themeColor="text1"/>
        </w:rPr>
        <w:t>,</w:t>
      </w:r>
      <w:r w:rsidR="003F13B5" w:rsidRPr="0047536B">
        <w:rPr>
          <w:color w:val="000000" w:themeColor="text1"/>
        </w:rPr>
        <w:t xml:space="preserve"> at least six people have been attacked by grizzly bears in the Elk Valley</w:t>
      </w:r>
      <w:r w:rsidR="008809FD">
        <w:rPr>
          <w:color w:val="000000" w:themeColor="text1"/>
        </w:rPr>
        <w:t xml:space="preserve"> area</w:t>
      </w:r>
      <w:r w:rsidR="00F36497" w:rsidRPr="0047536B">
        <w:rPr>
          <w:color w:val="000000" w:themeColor="text1"/>
        </w:rPr>
        <w:t xml:space="preserve">; this </w:t>
      </w:r>
      <w:r w:rsidR="004412A8" w:rsidRPr="0047536B">
        <w:rPr>
          <w:color w:val="000000" w:themeColor="text1"/>
        </w:rPr>
        <w:t xml:space="preserve">accounts for </w:t>
      </w:r>
      <w:r w:rsidR="00F36497" w:rsidRPr="0047536B">
        <w:rPr>
          <w:color w:val="000000" w:themeColor="text1"/>
        </w:rPr>
        <w:t xml:space="preserve">approximately half the </w:t>
      </w:r>
      <w:r w:rsidR="003A23FE" w:rsidRPr="0047536B">
        <w:rPr>
          <w:color w:val="000000" w:themeColor="text1"/>
        </w:rPr>
        <w:t xml:space="preserve">grizzly-caused </w:t>
      </w:r>
      <w:r w:rsidR="00F36497" w:rsidRPr="0047536B">
        <w:rPr>
          <w:color w:val="000000" w:themeColor="text1"/>
        </w:rPr>
        <w:t>human injuries in the entire province</w:t>
      </w:r>
      <w:r w:rsidR="009B2608" w:rsidRPr="0047536B">
        <w:rPr>
          <w:color w:val="000000" w:themeColor="text1"/>
        </w:rPr>
        <w:t xml:space="preserve"> during that period</w:t>
      </w:r>
      <w:r w:rsidR="003F13B5" w:rsidRPr="0047536B">
        <w:rPr>
          <w:color w:val="000000" w:themeColor="text1"/>
        </w:rPr>
        <w:t>. In each case</w:t>
      </w:r>
      <w:r w:rsidR="002F3FD6" w:rsidRPr="0047536B">
        <w:rPr>
          <w:color w:val="000000" w:themeColor="text1"/>
        </w:rPr>
        <w:t>,</w:t>
      </w:r>
      <w:r w:rsidR="003F13B5" w:rsidRPr="0047536B">
        <w:rPr>
          <w:color w:val="000000" w:themeColor="text1"/>
        </w:rPr>
        <w:t xml:space="preserve"> the victims were either actively hunting or scouting for animals before hunting season. Victims often defended themselves by shooting at the bear</w:t>
      </w:r>
      <w:r w:rsidR="002F3FD6" w:rsidRPr="0047536B">
        <w:rPr>
          <w:color w:val="000000" w:themeColor="text1"/>
        </w:rPr>
        <w:t>,</w:t>
      </w:r>
      <w:r w:rsidR="003F13B5" w:rsidRPr="0047536B">
        <w:rPr>
          <w:color w:val="000000" w:themeColor="text1"/>
        </w:rPr>
        <w:t xml:space="preserve"> or in one case by stabbing the bear with an arrow. </w:t>
      </w:r>
      <w:r w:rsidR="00047A36" w:rsidRPr="0047536B">
        <w:rPr>
          <w:color w:val="000000" w:themeColor="text1"/>
        </w:rPr>
        <w:t xml:space="preserve">While many people live and recreate in the valley without ever having </w:t>
      </w:r>
      <w:r w:rsidR="00143285" w:rsidRPr="0047536B">
        <w:rPr>
          <w:color w:val="000000" w:themeColor="text1"/>
        </w:rPr>
        <w:t>a conflict</w:t>
      </w:r>
      <w:r w:rsidR="00047A36" w:rsidRPr="0047536B">
        <w:rPr>
          <w:color w:val="000000" w:themeColor="text1"/>
        </w:rPr>
        <w:t xml:space="preserve"> with </w:t>
      </w:r>
      <w:r w:rsidR="00762AD6" w:rsidRPr="0047536B">
        <w:rPr>
          <w:color w:val="000000" w:themeColor="text1"/>
        </w:rPr>
        <w:t xml:space="preserve">a </w:t>
      </w:r>
      <w:r w:rsidR="00047A36" w:rsidRPr="0047536B">
        <w:rPr>
          <w:color w:val="000000" w:themeColor="text1"/>
        </w:rPr>
        <w:t>grizzly bear</w:t>
      </w:r>
      <w:r w:rsidR="00762AD6" w:rsidRPr="0047536B">
        <w:rPr>
          <w:rStyle w:val="PageNumber"/>
          <w:rFonts w:eastAsiaTheme="minorHAnsi"/>
          <w:lang w:val="en-US"/>
        </w:rPr>
        <w:t>—many have never even seen a grizzly bear due to their nocturnal behavior—</w:t>
      </w:r>
      <w:r w:rsidR="00DD7D9F" w:rsidRPr="0047536B">
        <w:rPr>
          <w:color w:val="000000" w:themeColor="text1"/>
        </w:rPr>
        <w:t>the consistent flurry of conflicts in the spring and fall</w:t>
      </w:r>
      <w:r w:rsidR="002F3FD6" w:rsidRPr="0047536B">
        <w:rPr>
          <w:color w:val="000000" w:themeColor="text1"/>
        </w:rPr>
        <w:t>,</w:t>
      </w:r>
      <w:r w:rsidR="00DD7D9F" w:rsidRPr="0047536B">
        <w:rPr>
          <w:color w:val="000000" w:themeColor="text1"/>
        </w:rPr>
        <w:t xml:space="preserve"> as well as </w:t>
      </w:r>
      <w:r w:rsidR="008F3A26" w:rsidRPr="0047536B">
        <w:rPr>
          <w:color w:val="000000" w:themeColor="text1"/>
        </w:rPr>
        <w:t>in</w:t>
      </w:r>
      <w:r w:rsidR="00DD7D9F" w:rsidRPr="0047536B">
        <w:rPr>
          <w:color w:val="000000" w:themeColor="text1"/>
        </w:rPr>
        <w:t>frequent</w:t>
      </w:r>
      <w:r w:rsidR="008F3A26" w:rsidRPr="0047536B">
        <w:rPr>
          <w:color w:val="000000" w:themeColor="text1"/>
        </w:rPr>
        <w:t xml:space="preserve"> but consistent</w:t>
      </w:r>
      <w:r w:rsidR="00DD7D9F" w:rsidRPr="0047536B">
        <w:rPr>
          <w:color w:val="000000" w:themeColor="text1"/>
        </w:rPr>
        <w:t xml:space="preserve"> physical confrontations</w:t>
      </w:r>
      <w:r w:rsidR="008F3A26" w:rsidRPr="0047536B">
        <w:rPr>
          <w:color w:val="000000" w:themeColor="text1"/>
        </w:rPr>
        <w:t>,</w:t>
      </w:r>
      <w:r w:rsidR="00DD7D9F" w:rsidRPr="0047536B">
        <w:rPr>
          <w:color w:val="000000" w:themeColor="text1"/>
        </w:rPr>
        <w:t xml:space="preserve"> </w:t>
      </w:r>
      <w:r w:rsidR="00B8100E" w:rsidRPr="0047536B">
        <w:rPr>
          <w:color w:val="000000" w:themeColor="text1"/>
        </w:rPr>
        <w:t xml:space="preserve">indicate </w:t>
      </w:r>
      <w:r w:rsidR="004412A8" w:rsidRPr="0047536B">
        <w:rPr>
          <w:color w:val="000000" w:themeColor="text1"/>
        </w:rPr>
        <w:t xml:space="preserve">human-grizzly coexistence in the Elk Valley </w:t>
      </w:r>
      <w:r w:rsidR="00DD7D9F" w:rsidRPr="0047536B">
        <w:rPr>
          <w:color w:val="000000" w:themeColor="text1"/>
        </w:rPr>
        <w:t>remains challeng</w:t>
      </w:r>
      <w:r w:rsidR="005B35CF" w:rsidRPr="0047536B">
        <w:rPr>
          <w:color w:val="000000" w:themeColor="text1"/>
        </w:rPr>
        <w:t>ing</w:t>
      </w:r>
      <w:r w:rsidR="00DD7D9F" w:rsidRPr="0047536B">
        <w:rPr>
          <w:color w:val="000000" w:themeColor="text1"/>
        </w:rPr>
        <w:t>.</w:t>
      </w:r>
    </w:p>
    <w:p w14:paraId="2DCE8863" w14:textId="51891790" w:rsidR="001E13A0" w:rsidRPr="0047536B" w:rsidRDefault="002915AC" w:rsidP="007E5176">
      <w:pPr>
        <w:spacing w:line="480" w:lineRule="auto"/>
        <w:rPr>
          <w:color w:val="000000" w:themeColor="text1"/>
        </w:rPr>
      </w:pPr>
      <w:r w:rsidRPr="0047536B">
        <w:rPr>
          <w:color w:val="000000" w:themeColor="text1"/>
        </w:rPr>
        <w:lastRenderedPageBreak/>
        <w:tab/>
        <w:t>Collisions between vehicles</w:t>
      </w:r>
      <w:r w:rsidR="008F0D8B" w:rsidRPr="0047536B">
        <w:rPr>
          <w:color w:val="000000" w:themeColor="text1"/>
        </w:rPr>
        <w:t xml:space="preserve"> or </w:t>
      </w:r>
      <w:r w:rsidR="004E2C73" w:rsidRPr="0047536B">
        <w:rPr>
          <w:color w:val="000000" w:themeColor="text1"/>
        </w:rPr>
        <w:t>trains</w:t>
      </w:r>
      <w:r w:rsidRPr="0047536B">
        <w:rPr>
          <w:color w:val="000000" w:themeColor="text1"/>
        </w:rPr>
        <w:t xml:space="preserve"> and wildlife </w:t>
      </w:r>
      <w:r w:rsidR="00143285" w:rsidRPr="0047536B">
        <w:rPr>
          <w:color w:val="000000" w:themeColor="text1"/>
        </w:rPr>
        <w:t>were common in our study</w:t>
      </w:r>
      <w:r w:rsidR="00E57722" w:rsidRPr="0047536B">
        <w:rPr>
          <w:color w:val="000000" w:themeColor="text1"/>
        </w:rPr>
        <w:t>.</w:t>
      </w:r>
      <w:r w:rsidR="00A93A92">
        <w:rPr>
          <w:color w:val="000000" w:themeColor="text1"/>
        </w:rPr>
        <w:t xml:space="preserve"> Just under half (6 of 14) of the known-cause mortalities were due to collisions.</w:t>
      </w:r>
      <w:r w:rsidR="004E2C73" w:rsidRPr="0047536B">
        <w:rPr>
          <w:color w:val="000000" w:themeColor="text1"/>
        </w:rPr>
        <w:t xml:space="preserve"> Like </w:t>
      </w:r>
      <w:r w:rsidR="00B76274" w:rsidRPr="0047536B">
        <w:rPr>
          <w:color w:val="000000" w:themeColor="text1"/>
        </w:rPr>
        <w:t>other challenges to</w:t>
      </w:r>
      <w:r w:rsidR="004E2C73" w:rsidRPr="0047536B">
        <w:rPr>
          <w:color w:val="000000" w:themeColor="text1"/>
        </w:rPr>
        <w:t xml:space="preserve"> human-wildlife </w:t>
      </w:r>
      <w:r w:rsidR="00B76274" w:rsidRPr="0047536B">
        <w:rPr>
          <w:color w:val="000000" w:themeColor="text1"/>
        </w:rPr>
        <w:t>coexistence</w:t>
      </w:r>
      <w:r w:rsidR="004E2C73" w:rsidRPr="0047536B">
        <w:rPr>
          <w:color w:val="000000" w:themeColor="text1"/>
        </w:rPr>
        <w:t xml:space="preserve">, </w:t>
      </w:r>
      <w:r w:rsidR="00B76274" w:rsidRPr="0047536B">
        <w:rPr>
          <w:color w:val="000000" w:themeColor="text1"/>
        </w:rPr>
        <w:t>collisions</w:t>
      </w:r>
      <w:r w:rsidR="00916DBC" w:rsidRPr="0047536B">
        <w:rPr>
          <w:color w:val="000000" w:themeColor="text1"/>
        </w:rPr>
        <w:t xml:space="preserve"> </w:t>
      </w:r>
      <w:r w:rsidR="00B76274" w:rsidRPr="0047536B">
        <w:rPr>
          <w:color w:val="000000" w:themeColor="text1"/>
        </w:rPr>
        <w:t>are</w:t>
      </w:r>
      <w:r w:rsidR="004E2C73" w:rsidRPr="0047536B">
        <w:rPr>
          <w:color w:val="000000" w:themeColor="text1"/>
        </w:rPr>
        <w:t xml:space="preserve"> lose-lose situation</w:t>
      </w:r>
      <w:r w:rsidR="00B76274" w:rsidRPr="0047536B">
        <w:rPr>
          <w:color w:val="000000" w:themeColor="text1"/>
        </w:rPr>
        <w:t>s</w:t>
      </w:r>
      <w:r w:rsidR="004E2C73" w:rsidRPr="0047536B">
        <w:rPr>
          <w:color w:val="000000" w:themeColor="text1"/>
        </w:rPr>
        <w:t xml:space="preserve"> where neither party benefits. Collisions with wildlife often result in dead </w:t>
      </w:r>
      <w:ins w:id="9" w:author="Clayton Lamb" w:date="2023-07-19T15:01:00Z">
        <w:r w:rsidR="000C5C3D">
          <w:rPr>
            <w:color w:val="000000" w:themeColor="text1"/>
          </w:rPr>
          <w:t>wildlife and</w:t>
        </w:r>
        <w:r w:rsidR="000C5C3D">
          <w:rPr>
            <w:color w:val="000000" w:themeColor="text1"/>
          </w:rPr>
          <w:t xml:space="preserve"> in the when a passenger vehicle is involved</w:t>
        </w:r>
      </w:ins>
      <w:del w:id="10" w:author="Clayton Lamb" w:date="2023-07-19T15:01:00Z">
        <w:r w:rsidR="004E2C73" w:rsidRPr="0047536B" w:rsidDel="000C5C3D">
          <w:rPr>
            <w:color w:val="000000" w:themeColor="text1"/>
          </w:rPr>
          <w:delText>animals</w:delText>
        </w:r>
        <w:r w:rsidR="0042239F" w:rsidDel="000C5C3D">
          <w:rPr>
            <w:color w:val="000000" w:themeColor="text1"/>
          </w:rPr>
          <w:delText>. Collisions between passenger vehicles and wildlife</w:delText>
        </w:r>
      </w:del>
      <w:r w:rsidR="0042239F">
        <w:rPr>
          <w:color w:val="000000" w:themeColor="text1"/>
        </w:rPr>
        <w:t xml:space="preserve"> can end in </w:t>
      </w:r>
      <w:r w:rsidR="00762AD6" w:rsidRPr="0047536B">
        <w:rPr>
          <w:color w:val="000000" w:themeColor="text1"/>
        </w:rPr>
        <w:t>human injury or death</w:t>
      </w:r>
      <w:r w:rsidR="004E2C73" w:rsidRPr="0047536B">
        <w:rPr>
          <w:color w:val="000000" w:themeColor="text1"/>
        </w:rPr>
        <w:t>, damaged vehicles, and</w:t>
      </w:r>
      <w:r w:rsidR="008F3A26" w:rsidRPr="0047536B">
        <w:rPr>
          <w:color w:val="000000" w:themeColor="text1"/>
        </w:rPr>
        <w:t xml:space="preserve"> the</w:t>
      </w:r>
      <w:r w:rsidR="004E2C73" w:rsidRPr="0047536B">
        <w:rPr>
          <w:color w:val="000000" w:themeColor="text1"/>
        </w:rPr>
        <w:t xml:space="preserve"> interrupt</w:t>
      </w:r>
      <w:r w:rsidR="008F3A26" w:rsidRPr="0047536B">
        <w:rPr>
          <w:color w:val="000000" w:themeColor="text1"/>
        </w:rPr>
        <w:t>ion</w:t>
      </w:r>
      <w:r w:rsidR="008F0D8B" w:rsidRPr="0047536B">
        <w:rPr>
          <w:color w:val="000000" w:themeColor="text1"/>
        </w:rPr>
        <w:t xml:space="preserve"> of</w:t>
      </w:r>
      <w:r w:rsidR="004E2C73" w:rsidRPr="0047536B">
        <w:rPr>
          <w:color w:val="000000" w:themeColor="text1"/>
        </w:rPr>
        <w:t xml:space="preserve"> the flow of goods</w:t>
      </w:r>
      <w:r w:rsidR="008F0D8B" w:rsidRPr="0047536B">
        <w:rPr>
          <w:color w:val="000000" w:themeColor="text1"/>
        </w:rPr>
        <w:t xml:space="preserve"> and people</w:t>
      </w:r>
      <w:r w:rsidR="004E2C73" w:rsidRPr="0047536B">
        <w:rPr>
          <w:color w:val="000000" w:themeColor="text1"/>
        </w:rPr>
        <w:t xml:space="preserve"> along transportation corridors. While collisions with bears are less frequent than with other species such as deer, elk, moose, or sheep</w:t>
      </w:r>
      <w:r w:rsidR="000D02A1" w:rsidRPr="0047536B">
        <w:rPr>
          <w:color w:val="000000" w:themeColor="text1"/>
        </w:rPr>
        <w:t>—</w:t>
      </w:r>
      <w:r w:rsidR="00B11D4D" w:rsidRPr="0047536B">
        <w:rPr>
          <w:color w:val="000000" w:themeColor="text1"/>
        </w:rPr>
        <w:t>largely</w:t>
      </w:r>
      <w:r w:rsidR="000D02A1" w:rsidRPr="0047536B">
        <w:rPr>
          <w:color w:val="000000" w:themeColor="text1"/>
        </w:rPr>
        <w:t xml:space="preserve"> due to their relative abundance on the landscape—we show here that collisions between grizzly bears and vehicles</w:t>
      </w:r>
      <w:r w:rsidR="004412A8" w:rsidRPr="0047536B">
        <w:rPr>
          <w:color w:val="000000" w:themeColor="text1"/>
        </w:rPr>
        <w:t xml:space="preserve"> or </w:t>
      </w:r>
      <w:r w:rsidR="000D02A1" w:rsidRPr="0047536B">
        <w:rPr>
          <w:color w:val="000000" w:themeColor="text1"/>
        </w:rPr>
        <w:t xml:space="preserve">trains </w:t>
      </w:r>
      <w:r w:rsidR="005B35CF" w:rsidRPr="0047536B">
        <w:rPr>
          <w:color w:val="000000" w:themeColor="text1"/>
        </w:rPr>
        <w:t xml:space="preserve">are </w:t>
      </w:r>
      <w:r w:rsidR="000D02A1" w:rsidRPr="0047536B">
        <w:rPr>
          <w:color w:val="000000" w:themeColor="text1"/>
        </w:rPr>
        <w:t>a leading cause of death contributing to unsustainable mortality</w:t>
      </w:r>
      <w:r w:rsidR="00B76274" w:rsidRPr="0047536B">
        <w:rPr>
          <w:color w:val="000000" w:themeColor="text1"/>
        </w:rPr>
        <w:t xml:space="preserve"> rates</w:t>
      </w:r>
      <w:r w:rsidR="000D02A1" w:rsidRPr="0047536B">
        <w:rPr>
          <w:color w:val="000000" w:themeColor="text1"/>
        </w:rPr>
        <w:t xml:space="preserve"> </w:t>
      </w:r>
      <w:r w:rsidR="00762AD6" w:rsidRPr="0047536B">
        <w:rPr>
          <w:color w:val="000000" w:themeColor="text1"/>
        </w:rPr>
        <w:t>for</w:t>
      </w:r>
      <w:r w:rsidR="000D02A1" w:rsidRPr="0047536B">
        <w:rPr>
          <w:color w:val="000000" w:themeColor="text1"/>
        </w:rPr>
        <w:t xml:space="preserve"> grizzly bears in the Elk Valley.</w:t>
      </w:r>
      <w:r w:rsidR="00AE3216" w:rsidRPr="0047536B">
        <w:rPr>
          <w:color w:val="000000" w:themeColor="text1"/>
        </w:rPr>
        <w:t xml:space="preserve"> </w:t>
      </w:r>
      <w:r w:rsidR="00762AD6" w:rsidRPr="0047536B">
        <w:rPr>
          <w:color w:val="000000" w:themeColor="text1"/>
        </w:rPr>
        <w:t>A</w:t>
      </w:r>
      <w:r w:rsidR="00C13D98" w:rsidRPr="0047536B">
        <w:rPr>
          <w:color w:val="000000" w:themeColor="text1"/>
        </w:rPr>
        <w:t xml:space="preserve">bout one third of </w:t>
      </w:r>
      <w:r w:rsidR="00C20C51" w:rsidRPr="0047536B">
        <w:rPr>
          <w:color w:val="000000" w:themeColor="text1"/>
        </w:rPr>
        <w:t xml:space="preserve">British Columbia’s </w:t>
      </w:r>
      <w:r w:rsidR="00C13D98" w:rsidRPr="0047536B">
        <w:rPr>
          <w:color w:val="000000" w:themeColor="text1"/>
        </w:rPr>
        <w:t xml:space="preserve">recorded </w:t>
      </w:r>
      <w:r w:rsidR="00762AD6" w:rsidRPr="0047536B">
        <w:rPr>
          <w:color w:val="000000" w:themeColor="text1"/>
        </w:rPr>
        <w:t xml:space="preserve">grizzly bear road </w:t>
      </w:r>
      <w:r w:rsidR="00C13D98" w:rsidRPr="0047536B">
        <w:rPr>
          <w:color w:val="000000" w:themeColor="text1"/>
        </w:rPr>
        <w:t xml:space="preserve">collisions occur in the Elk </w:t>
      </w:r>
      <w:r w:rsidR="00C20C51" w:rsidRPr="0047536B">
        <w:rPr>
          <w:color w:val="000000" w:themeColor="text1"/>
        </w:rPr>
        <w:t>V</w:t>
      </w:r>
      <w:r w:rsidR="00C13D98" w:rsidRPr="0047536B">
        <w:rPr>
          <w:color w:val="000000" w:themeColor="text1"/>
        </w:rPr>
        <w:t xml:space="preserve">alley. Rail collisions </w:t>
      </w:r>
      <w:r w:rsidR="001E13A0" w:rsidRPr="0047536B">
        <w:rPr>
          <w:color w:val="000000" w:themeColor="text1"/>
        </w:rPr>
        <w:t xml:space="preserve">with grizzly bears </w:t>
      </w:r>
      <w:r w:rsidR="00C13D98" w:rsidRPr="0047536B">
        <w:rPr>
          <w:color w:val="000000" w:themeColor="text1"/>
        </w:rPr>
        <w:t xml:space="preserve">only </w:t>
      </w:r>
      <w:r w:rsidR="00762AD6" w:rsidRPr="0047536B">
        <w:rPr>
          <w:color w:val="000000" w:themeColor="text1"/>
        </w:rPr>
        <w:t xml:space="preserve">occur in </w:t>
      </w:r>
      <w:r w:rsidR="00C13D98" w:rsidRPr="0047536B">
        <w:rPr>
          <w:color w:val="000000" w:themeColor="text1"/>
        </w:rPr>
        <w:t xml:space="preserve">a few </w:t>
      </w:r>
      <w:r w:rsidR="00EA28B0" w:rsidRPr="0047536B">
        <w:rPr>
          <w:color w:val="000000" w:themeColor="text1"/>
        </w:rPr>
        <w:t>areas</w:t>
      </w:r>
      <w:r w:rsidR="00C13D98" w:rsidRPr="0047536B">
        <w:rPr>
          <w:color w:val="000000" w:themeColor="text1"/>
        </w:rPr>
        <w:t xml:space="preserve"> of the province</w:t>
      </w:r>
      <w:r w:rsidR="00544EA9" w:rsidRPr="0047536B">
        <w:rPr>
          <w:color w:val="000000" w:themeColor="text1"/>
        </w:rPr>
        <w:t>,</w:t>
      </w:r>
      <w:r w:rsidR="00B11D4D" w:rsidRPr="0047536B">
        <w:rPr>
          <w:color w:val="000000" w:themeColor="text1"/>
        </w:rPr>
        <w:t xml:space="preserve"> but</w:t>
      </w:r>
      <w:r w:rsidR="00C13D98" w:rsidRPr="0047536B">
        <w:rPr>
          <w:color w:val="000000" w:themeColor="text1"/>
        </w:rPr>
        <w:t xml:space="preserve"> </w:t>
      </w:r>
      <w:r w:rsidR="00B11D4D" w:rsidRPr="0047536B">
        <w:rPr>
          <w:color w:val="000000" w:themeColor="text1"/>
        </w:rPr>
        <w:t>nearly</w:t>
      </w:r>
      <w:r w:rsidR="00C13D98" w:rsidRPr="0047536B">
        <w:rPr>
          <w:color w:val="000000" w:themeColor="text1"/>
        </w:rPr>
        <w:t xml:space="preserve"> half the recorded mortalities occur in the Elk </w:t>
      </w:r>
      <w:r w:rsidR="00C20C51" w:rsidRPr="0047536B">
        <w:rPr>
          <w:color w:val="000000" w:themeColor="text1"/>
        </w:rPr>
        <w:t>V</w:t>
      </w:r>
      <w:r w:rsidR="00C13D98" w:rsidRPr="0047536B">
        <w:rPr>
          <w:color w:val="000000" w:themeColor="text1"/>
        </w:rPr>
        <w:t xml:space="preserve">alley. Rail mortality through the Highway </w:t>
      </w:r>
      <w:r w:rsidR="008F0D8B" w:rsidRPr="0047536B">
        <w:rPr>
          <w:color w:val="000000" w:themeColor="text1"/>
        </w:rPr>
        <w:t xml:space="preserve">1 </w:t>
      </w:r>
      <w:r w:rsidR="00C13D98" w:rsidRPr="0047536B">
        <w:rPr>
          <w:color w:val="000000" w:themeColor="text1"/>
        </w:rPr>
        <w:t xml:space="preserve">corridor is </w:t>
      </w:r>
      <w:r w:rsidR="00762AD6" w:rsidRPr="0047536B">
        <w:rPr>
          <w:color w:val="000000" w:themeColor="text1"/>
        </w:rPr>
        <w:t>a leading</w:t>
      </w:r>
      <w:r w:rsidR="00C13D98" w:rsidRPr="0047536B">
        <w:rPr>
          <w:color w:val="000000" w:themeColor="text1"/>
        </w:rPr>
        <w:t xml:space="preserve"> mortality factor for grizzly bears in Banff National Park </w:t>
      </w:r>
      <w:r w:rsidR="009342AA" w:rsidRPr="0047536B">
        <w:rPr>
          <w:color w:val="000000" w:themeColor="text1"/>
        </w:rPr>
        <w:fldChar w:fldCharType="begin"/>
      </w:r>
      <w:r w:rsidR="009342AA" w:rsidRPr="0047536B">
        <w:rPr>
          <w:color w:val="000000" w:themeColor="text1"/>
        </w:rPr>
        <w:instrText xml:space="preserve"> ADDIN ZOTERO_ITEM CSL_CITATION {"citationID":"QTcWVq4s","properties":{"formattedCitation":"(St. Clair et al. 2019)","plainCitation":"(St. Clair et al. 2019)","noteIndex":0},"citationItems":[{"id":1177,"uris":["http://zotero.org/users/6749014/items/YEPHYE5T"],"itemData":{"id":1177,"type":"article-journal","abstract":"Transportation infrastructure can cause an ecological trap if it attracts wildlife for foraging and travel opportunities, while increasing the risk of mortality from collisions. This situation occurs for a vulnerable population of grizzly bears (\n              Ursus arctos\n              ) in Banff National Park, Canada, where train strikes have become a leading cause of mortality. We explored this problem with analyses of rail-associated food attractants, habitat use of GPS-collared bears and patterns of past mortality. Bears appeared to be attracted to grain spilled from rail cars, enhanced growth of adjacent vegetation and train-killed ungulates with rail use that increased in spring and autumn, and in areas where trains slowed, topography was rugged, and human density was low. However, areas with higher grain deposits or greater use by bears did not predict sites of past mortality. The onset of reported train strikes occurred amid several other interacting changes in this landscape, including the cessation of lethal bear management, changes in the distribution and abundance of ungulates, increasing human use and new anthropogenic features. We posit that rapid learning by bears is critical to their persistence in this landscape and that this capacity might be enhanced to prevent train strikes in future with simple warning devices, such as the one we invented, that signal approaching trains.\n            \n            This article is part of the theme issue ‘Linking behaviour to dynamics of populations and communities: application of novel approaches in behavioural ecology to conservation’.","container-title":"Philosophical Transactions of the Royal Society B: Biological Sciences","DOI":"10.1098/rstb.2018.0050","ISSN":"0962-8436, 1471-2970","issue":"1781","journalAbbreviation":"Phil. Trans. R. Soc. B","language":"en","page":"20180050","source":"DOI.org (Crossref)","title":"Animal learning may contribute to both problems and solutions for wildlife–train collisions","volume":"374","author":[{"family":"St. Clair","given":"Colleen Cassady"},{"family":"Backs","given":"Jonathan"},{"family":"Friesen","given":"Alyssa"},{"family":"Gangadharan","given":"Aditya"},{"family":"Gilhooly","given":"Patrick"},{"family":"Murray","given":"Maureen"},{"family":"Pollock","given":"Sonya"}],"issued":{"date-parts":[["2019",9,16]]}}}],"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(St. Clair et al. 2019)</w:t>
      </w:r>
      <w:r w:rsidR="009342AA" w:rsidRPr="0047536B">
        <w:rPr>
          <w:color w:val="000000" w:themeColor="text1"/>
        </w:rPr>
        <w:fldChar w:fldCharType="end"/>
      </w:r>
      <w:r w:rsidR="00544EA9" w:rsidRPr="0047536B">
        <w:rPr>
          <w:color w:val="000000" w:themeColor="text1"/>
        </w:rPr>
        <w:t>,</w:t>
      </w:r>
      <w:r w:rsidR="008F0D8B" w:rsidRPr="0047536B">
        <w:rPr>
          <w:color w:val="000000" w:themeColor="text1"/>
        </w:rPr>
        <w:t xml:space="preserve"> which is the only other place in </w:t>
      </w:r>
      <w:r w:rsidR="00B11D4D" w:rsidRPr="0047536B">
        <w:rPr>
          <w:color w:val="000000" w:themeColor="text1"/>
        </w:rPr>
        <w:t>Canada</w:t>
      </w:r>
      <w:r w:rsidR="008F0D8B" w:rsidRPr="0047536B">
        <w:rPr>
          <w:color w:val="000000" w:themeColor="text1"/>
        </w:rPr>
        <w:t xml:space="preserve"> w</w:t>
      </w:r>
      <w:r w:rsidR="0073047B" w:rsidRPr="0047536B">
        <w:rPr>
          <w:color w:val="000000" w:themeColor="text1"/>
        </w:rPr>
        <w:t>here</w:t>
      </w:r>
      <w:r w:rsidR="008F0D8B" w:rsidRPr="0047536B">
        <w:rPr>
          <w:color w:val="000000" w:themeColor="text1"/>
        </w:rPr>
        <w:t xml:space="preserve"> </w:t>
      </w:r>
      <w:r w:rsidR="00C20C51" w:rsidRPr="0047536B">
        <w:rPr>
          <w:color w:val="000000" w:themeColor="text1"/>
        </w:rPr>
        <w:t xml:space="preserve">train collisions with </w:t>
      </w:r>
      <w:r w:rsidR="008F0D8B" w:rsidRPr="0047536B">
        <w:rPr>
          <w:color w:val="000000" w:themeColor="text1"/>
        </w:rPr>
        <w:t>grizzly bear</w:t>
      </w:r>
      <w:r w:rsidR="00C20C51" w:rsidRPr="0047536B">
        <w:rPr>
          <w:color w:val="000000" w:themeColor="text1"/>
        </w:rPr>
        <w:t>s</w:t>
      </w:r>
      <w:r w:rsidR="0073047B" w:rsidRPr="0047536B">
        <w:rPr>
          <w:color w:val="000000" w:themeColor="text1"/>
        </w:rPr>
        <w:t xml:space="preserve"> are</w:t>
      </w:r>
      <w:r w:rsidR="00544EA9" w:rsidRPr="0047536B">
        <w:rPr>
          <w:color w:val="000000" w:themeColor="text1"/>
        </w:rPr>
        <w:t xml:space="preserve"> regularly</w:t>
      </w:r>
      <w:r w:rsidR="0073047B" w:rsidRPr="0047536B">
        <w:rPr>
          <w:color w:val="000000" w:themeColor="text1"/>
        </w:rPr>
        <w:t xml:space="preserve"> reported</w:t>
      </w:r>
      <w:r w:rsidR="00114AE1" w:rsidRPr="0047536B">
        <w:rPr>
          <w:color w:val="000000" w:themeColor="text1"/>
        </w:rPr>
        <w:t>.</w:t>
      </w:r>
      <w:ins w:id="11" w:author="Clayton Lamb" w:date="2023-07-19T15:01:00Z">
        <w:r w:rsidR="000C5C3D">
          <w:rPr>
            <w:color w:val="000000" w:themeColor="text1"/>
          </w:rPr>
          <w:t xml:space="preserve"> The management of bear collisions is further complicated by only one in four bears killed in collisions being reported to authorities because animals are often able to move hundreds of meters off the transportation corridor after being struck and before dying.</w:t>
        </w:r>
      </w:ins>
    </w:p>
    <w:p w14:paraId="40613AA4" w14:textId="57EF3518" w:rsidR="002915AC" w:rsidRPr="0047536B" w:rsidRDefault="001E13A0" w:rsidP="007E5176">
      <w:pPr>
        <w:spacing w:line="480" w:lineRule="auto"/>
        <w:rPr>
          <w:color w:val="000000" w:themeColor="text1"/>
        </w:rPr>
      </w:pPr>
      <w:r w:rsidRPr="0047536B">
        <w:rPr>
          <w:color w:val="000000" w:themeColor="text1"/>
        </w:rPr>
        <w:tab/>
      </w:r>
      <w:r w:rsidR="004257BA" w:rsidRPr="0047536B">
        <w:rPr>
          <w:color w:val="000000"/>
        </w:rPr>
        <w:t>Although grizzly bears in the Elk Valley are clearly exposed to high levels of risk from various human activities on the landscape, many adult grizzly bears</w:t>
      </w:r>
      <w:r w:rsidR="006541FF" w:rsidRPr="0047536B">
        <w:rPr>
          <w:color w:val="000000"/>
        </w:rPr>
        <w:t xml:space="preserve"> in our study</w:t>
      </w:r>
      <w:r w:rsidR="004257BA" w:rsidRPr="0047536B">
        <w:rPr>
          <w:color w:val="000000"/>
        </w:rPr>
        <w:t xml:space="preserve"> lived near people without reported conflict. We followed multiple adult female bears, some of which also had offspring, that spent most of their active season living in the valley bottom where their daily movements involved crossing railways, highways, and spending time near residential properties. These bears were often strictly nocturnal </w:t>
      </w:r>
      <w:r w:rsidR="009D0DBD" w:rsidRPr="0047536B">
        <w:rPr>
          <w:color w:val="000000"/>
        </w:rPr>
        <w:fldChar w:fldCharType="begin"/>
      </w:r>
      <w:r w:rsidR="009D0DBD" w:rsidRPr="0047536B">
        <w:rPr>
          <w:color w:val="000000"/>
        </w:rPr>
        <w:instrText xml:space="preserve"> ADDIN ZOTERO_ITEM CSL_CITATION {"citationID":"1lFZB6Aa","properties":{"formattedCitation":"(Lamb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9D0DBD" w:rsidRPr="0047536B">
        <w:rPr>
          <w:color w:val="000000"/>
        </w:rPr>
        <w:fldChar w:fldCharType="separate"/>
      </w:r>
      <w:r w:rsidR="009D0DBD" w:rsidRPr="0047536B">
        <w:rPr>
          <w:noProof/>
          <w:color w:val="000000"/>
        </w:rPr>
        <w:t>(Lamb et al. 2020)</w:t>
      </w:r>
      <w:r w:rsidR="009D0DBD" w:rsidRPr="0047536B">
        <w:rPr>
          <w:color w:val="000000"/>
        </w:rPr>
        <w:fldChar w:fldCharType="end"/>
      </w:r>
      <w:r w:rsidR="004257BA" w:rsidRPr="0047536B">
        <w:rPr>
          <w:color w:val="000000"/>
        </w:rPr>
        <w:t xml:space="preserve">, allowing them to spend time near </w:t>
      </w:r>
      <w:r w:rsidR="004257BA" w:rsidRPr="0047536B">
        <w:rPr>
          <w:color w:val="000000"/>
        </w:rPr>
        <w:lastRenderedPageBreak/>
        <w:t xml:space="preserve">residences and even access human-sourced foods such as apples, without being detected by people. In contrast, subadult animals in our study often accessed human foods during the day, increasing the likelihood that they would be detected by people and be killed. Because offspring generally separate from their mothers before they are old enough to safely wear a collar, we were not able to determine if cubs raised by a savvy mother also had higher survival. </w:t>
      </w:r>
      <w:r w:rsidR="009D0DBD" w:rsidRPr="0047536B">
        <w:rPr>
          <w:color w:val="000000"/>
        </w:rPr>
        <w:t xml:space="preserve">However, </w:t>
      </w:r>
      <w:r w:rsidR="009D0DBD" w:rsidRPr="0047536B">
        <w:rPr>
          <w:color w:val="000000"/>
        </w:rPr>
        <w:fldChar w:fldCharType="begin"/>
      </w:r>
      <w:r w:rsidR="009D0DBD" w:rsidRPr="0047536B">
        <w:rPr>
          <w:color w:val="000000"/>
        </w:rPr>
        <w:instrText xml:space="preserve"> ADDIN ZOTERO_ITEM CSL_CITATION {"citationID":"dzpuBO6K","properties":{"formattedCitation":"(Morehouse et al. 2016)","plainCitation":"(Morehouse et al. 2016)","noteIndex":0},"citationItems":[{"id":4790,"uris":["http://zotero.org/users/6749014/items/FSRTJHHR"],"itemData":{"id":4790,"type":"article-journal","container-title":"PLOS ONE","DOI":"10.1371/journal.pone.0165425","ISSN":"1932-6203","issue":"11","journalAbbreviation":"PLoS ONE","language":"en","page":"e0165425","source":"DOI.org (Crossref)","title":"Nature vs. Nurture: Evidence for Social Learning of Conflict Behaviour in Grizzly Bears","title-short":"Nature vs. Nurture","volume":"11","author":[{"family":"Morehouse","given":"Andrea T."},{"family":"Graves","given":"Tabitha A."},{"family":"Mikle","given":"Nate"},{"family":"Boyce","given":"Mark S."}],"editor":[{"family":"Palagi","given":"Elisabetta"}],"issued":{"date-parts":[["2016",11,16]]}}}],"schema":"https://github.com/citation-style-language/schema/raw/master/csl-citation.json"} </w:instrText>
      </w:r>
      <w:r w:rsidR="009D0DBD" w:rsidRPr="0047536B">
        <w:rPr>
          <w:color w:val="000000"/>
        </w:rPr>
        <w:fldChar w:fldCharType="separate"/>
      </w:r>
      <w:r w:rsidR="009342AA" w:rsidRPr="0047536B">
        <w:rPr>
          <w:noProof/>
          <w:color w:val="000000"/>
        </w:rPr>
        <w:t>(Morehouse et al. 2016)</w:t>
      </w:r>
      <w:r w:rsidR="009D0DBD" w:rsidRPr="0047536B">
        <w:rPr>
          <w:color w:val="000000"/>
        </w:rPr>
        <w:fldChar w:fldCharType="end"/>
      </w:r>
      <w:r w:rsidR="009D0DBD" w:rsidRPr="0047536B">
        <w:rPr>
          <w:color w:val="000000"/>
        </w:rPr>
        <w:t xml:space="preserve"> </w:t>
      </w:r>
      <w:r w:rsidR="004257BA" w:rsidRPr="0047536B">
        <w:rPr>
          <w:color w:val="000000"/>
        </w:rPr>
        <w:t xml:space="preserve">found conflict behaviour of mothers dictated the conflict behaviour of offspring, suggesting behaviours that reduce </w:t>
      </w:r>
      <w:r w:rsidR="009D0DBD" w:rsidRPr="0047536B">
        <w:rPr>
          <w:color w:val="000000"/>
        </w:rPr>
        <w:t xml:space="preserve">or promote </w:t>
      </w:r>
      <w:r w:rsidR="004257BA" w:rsidRPr="0047536B">
        <w:rPr>
          <w:color w:val="000000"/>
        </w:rPr>
        <w:t xml:space="preserve">conflicts can be learned. Currently many young bears in the Elk Valley are </w:t>
      </w:r>
      <w:r w:rsidR="009D0DBD" w:rsidRPr="0047536B">
        <w:rPr>
          <w:color w:val="000000"/>
        </w:rPr>
        <w:t>immigrants</w:t>
      </w:r>
      <w:r w:rsidR="004257BA" w:rsidRPr="0047536B">
        <w:rPr>
          <w:color w:val="000000"/>
        </w:rPr>
        <w:t xml:space="preserve"> from areas without human settlement or transportation corridors</w:t>
      </w:r>
      <w:r w:rsidR="009D0DBD" w:rsidRPr="0047536B">
        <w:rPr>
          <w:color w:val="000000"/>
        </w:rPr>
        <w:t xml:space="preserve"> (</w:t>
      </w:r>
      <w:r w:rsidR="009D0DBD" w:rsidRPr="0047536B">
        <w:rPr>
          <w:color w:val="000000"/>
        </w:rPr>
        <w:fldChar w:fldCharType="begin"/>
      </w:r>
      <w:r w:rsidR="009D0DBD" w:rsidRPr="0047536B">
        <w:rPr>
          <w:color w:val="000000"/>
        </w:rPr>
        <w:instrText xml:space="preserve"> REF _Ref110418467 \h </w:instrText>
      </w:r>
      <w:r w:rsidR="0047536B">
        <w:rPr>
          <w:color w:val="000000"/>
        </w:rPr>
        <w:instrText xml:space="preserve"> \* MERGEFORMAT </w:instrText>
      </w:r>
      <w:r w:rsidR="009D0DBD" w:rsidRPr="0047536B">
        <w:rPr>
          <w:color w:val="000000"/>
        </w:rPr>
      </w:r>
      <w:r w:rsidR="009D0DBD" w:rsidRPr="0047536B">
        <w:rPr>
          <w:color w:val="000000"/>
        </w:rPr>
        <w:fldChar w:fldCharType="separate"/>
      </w:r>
      <w:r w:rsidR="009D0DBD" w:rsidRPr="0047536B">
        <w:rPr>
          <w:color w:val="000000" w:themeColor="text1"/>
        </w:rPr>
        <w:t xml:space="preserve">Figure </w:t>
      </w:r>
      <w:r w:rsidR="009D0DBD" w:rsidRPr="0047536B">
        <w:rPr>
          <w:noProof/>
          <w:color w:val="000000" w:themeColor="text1"/>
        </w:rPr>
        <w:t>6</w:t>
      </w:r>
      <w:r w:rsidR="009D0DBD" w:rsidRPr="0047536B">
        <w:rPr>
          <w:color w:val="000000"/>
        </w:rPr>
        <w:fldChar w:fldCharType="end"/>
      </w:r>
      <w:r w:rsidR="009D0DBD" w:rsidRPr="0047536B">
        <w:rPr>
          <w:color w:val="000000"/>
        </w:rPr>
        <w:t>)</w:t>
      </w:r>
      <w:r w:rsidR="004257BA" w:rsidRPr="0047536B">
        <w:rPr>
          <w:color w:val="000000"/>
        </w:rPr>
        <w:t xml:space="preserve">, and </w:t>
      </w:r>
      <w:r w:rsidR="006541FF" w:rsidRPr="0047536B">
        <w:rPr>
          <w:color w:val="000000"/>
        </w:rPr>
        <w:t xml:space="preserve">they </w:t>
      </w:r>
      <w:r w:rsidR="004257BA" w:rsidRPr="0047536B">
        <w:rPr>
          <w:color w:val="000000"/>
        </w:rPr>
        <w:t xml:space="preserve">are likely more naïve to these risks and more prone to conflict. We thus expect conflicts in the Elk Valley could be reduced by </w:t>
      </w:r>
      <w:r w:rsidR="00A93A92">
        <w:rPr>
          <w:color w:val="000000"/>
        </w:rPr>
        <w:t xml:space="preserve">adopting conflict reduction strategies that reduces the mortality of resident subadults and </w:t>
      </w:r>
      <w:r w:rsidR="004257BA" w:rsidRPr="0047536B">
        <w:rPr>
          <w:color w:val="000000"/>
        </w:rPr>
        <w:t>ensur</w:t>
      </w:r>
      <w:r w:rsidR="00A93A92">
        <w:rPr>
          <w:color w:val="000000"/>
        </w:rPr>
        <w:t>es</w:t>
      </w:r>
      <w:r w:rsidR="004257BA" w:rsidRPr="0047536B">
        <w:rPr>
          <w:color w:val="000000"/>
        </w:rPr>
        <w:t xml:space="preserve"> high survival of resident adult female bears </w:t>
      </w:r>
      <w:r w:rsidR="006541FF" w:rsidRPr="0047536B">
        <w:rPr>
          <w:color w:val="000000"/>
        </w:rPr>
        <w:t xml:space="preserve">who </w:t>
      </w:r>
      <w:r w:rsidR="004257BA" w:rsidRPr="0047536B">
        <w:rPr>
          <w:color w:val="000000"/>
        </w:rPr>
        <w:t xml:space="preserve">know how to coexist </w:t>
      </w:r>
      <w:r w:rsidR="009D0DBD" w:rsidRPr="0047536B">
        <w:rPr>
          <w:color w:val="000000"/>
        </w:rPr>
        <w:t>and can</w:t>
      </w:r>
      <w:r w:rsidR="004257BA" w:rsidRPr="0047536B">
        <w:rPr>
          <w:color w:val="000000"/>
        </w:rPr>
        <w:t xml:space="preserve"> continue teaching </w:t>
      </w:r>
      <w:r w:rsidR="008B4068" w:rsidRPr="0047536B">
        <w:rPr>
          <w:color w:val="000000"/>
        </w:rPr>
        <w:t xml:space="preserve">their </w:t>
      </w:r>
      <w:r w:rsidR="004257BA" w:rsidRPr="0047536B">
        <w:rPr>
          <w:color w:val="000000"/>
        </w:rPr>
        <w:t>offspring these habitats.</w:t>
      </w:r>
    </w:p>
    <w:p w14:paraId="01F6D73D" w14:textId="0DD10DA8" w:rsidR="00047A36" w:rsidRPr="0047536B" w:rsidRDefault="00A93A92" w:rsidP="00A02401">
      <w:pPr>
        <w:spacing w:line="480" w:lineRule="auto"/>
        <w:ind w:firstLine="360"/>
        <w:rPr>
          <w:color w:val="000000" w:themeColor="text1"/>
        </w:rPr>
      </w:pPr>
      <w:r>
        <w:rPr>
          <w:color w:val="000000" w:themeColor="text1"/>
        </w:rPr>
        <w:t>Although</w:t>
      </w:r>
      <w:r w:rsidR="000D02A1" w:rsidRPr="0047536B">
        <w:rPr>
          <w:color w:val="000000" w:themeColor="text1"/>
        </w:rPr>
        <w:t xml:space="preserve"> t</w:t>
      </w:r>
      <w:r w:rsidR="00A02401" w:rsidRPr="0047536B">
        <w:rPr>
          <w:color w:val="000000" w:themeColor="text1"/>
        </w:rPr>
        <w:t>he abundance of grizzly bears appears stable</w:t>
      </w:r>
      <w:r w:rsidR="000D02A1" w:rsidRPr="0047536B">
        <w:rPr>
          <w:color w:val="000000" w:themeColor="text1"/>
        </w:rPr>
        <w:t xml:space="preserve"> in the </w:t>
      </w:r>
      <w:r w:rsidR="001E13A0" w:rsidRPr="0047536B">
        <w:rPr>
          <w:color w:val="000000" w:themeColor="text1"/>
        </w:rPr>
        <w:t>Elk V</w:t>
      </w:r>
      <w:r w:rsidR="000D02A1" w:rsidRPr="0047536B">
        <w:rPr>
          <w:color w:val="000000" w:themeColor="text1"/>
        </w:rPr>
        <w:t>alley</w:t>
      </w:r>
      <w:r w:rsidR="005B35CF" w:rsidRPr="0047536B">
        <w:rPr>
          <w:color w:val="000000" w:themeColor="text1"/>
        </w:rPr>
        <w:t xml:space="preserve">, </w:t>
      </w:r>
      <w:r w:rsidR="00A02401" w:rsidRPr="0047536B">
        <w:rPr>
          <w:color w:val="000000" w:themeColor="text1"/>
        </w:rPr>
        <w:t>does stability subsidized through immigration</w:t>
      </w:r>
      <w:r w:rsidR="00A512AF" w:rsidRPr="0047536B">
        <w:rPr>
          <w:color w:val="000000" w:themeColor="text1"/>
        </w:rPr>
        <w:t xml:space="preserve">, </w:t>
      </w:r>
      <w:r w:rsidR="00A168E0" w:rsidRPr="0047536B">
        <w:rPr>
          <w:color w:val="000000" w:themeColor="text1"/>
        </w:rPr>
        <w:t xml:space="preserve">recurring </w:t>
      </w:r>
      <w:r w:rsidR="00A512AF" w:rsidRPr="0047536B">
        <w:rPr>
          <w:color w:val="000000" w:themeColor="text1"/>
        </w:rPr>
        <w:t>seasonal</w:t>
      </w:r>
      <w:r w:rsidR="00A02401" w:rsidRPr="0047536B">
        <w:rPr>
          <w:color w:val="000000" w:themeColor="text1"/>
        </w:rPr>
        <w:t xml:space="preserve"> damage to private property</w:t>
      </w:r>
      <w:r w:rsidR="00A512AF" w:rsidRPr="0047536B">
        <w:rPr>
          <w:color w:val="000000" w:themeColor="text1"/>
        </w:rPr>
        <w:t>,</w:t>
      </w:r>
      <w:r w:rsidR="00A02401" w:rsidRPr="0047536B">
        <w:rPr>
          <w:color w:val="000000" w:themeColor="text1"/>
        </w:rPr>
        <w:t xml:space="preserve"> and </w:t>
      </w:r>
      <w:r w:rsidR="00A512AF" w:rsidRPr="0047536B">
        <w:rPr>
          <w:color w:val="000000" w:themeColor="text1"/>
        </w:rPr>
        <w:t xml:space="preserve">occasional </w:t>
      </w:r>
      <w:r w:rsidR="00A02401" w:rsidRPr="0047536B">
        <w:rPr>
          <w:color w:val="000000" w:themeColor="text1"/>
        </w:rPr>
        <w:t>physical confrontations signal coexistence?</w:t>
      </w:r>
      <w:r w:rsidR="0006160C" w:rsidRPr="0047536B">
        <w:rPr>
          <w:color w:val="000000" w:themeColor="text1"/>
        </w:rPr>
        <w:t xml:space="preserve"> Coexistence likely falls along a spectrum. Take for example areas where grizzly bears have been extirpated</w:t>
      </w:r>
      <w:r w:rsidR="008B4068" w:rsidRPr="0047536B">
        <w:rPr>
          <w:color w:val="000000" w:themeColor="text1"/>
        </w:rPr>
        <w:t>,</w:t>
      </w:r>
      <w:r w:rsidR="0006160C" w:rsidRPr="0047536B">
        <w:rPr>
          <w:color w:val="000000" w:themeColor="text1"/>
        </w:rPr>
        <w:t xml:space="preserve"> such as the Okanagan Valley, Peace River Valley, </w:t>
      </w:r>
      <w:r w:rsidR="00E57722" w:rsidRPr="0047536B">
        <w:rPr>
          <w:color w:val="000000" w:themeColor="text1"/>
        </w:rPr>
        <w:t xml:space="preserve">Lower </w:t>
      </w:r>
      <w:r w:rsidR="0006160C" w:rsidRPr="0047536B">
        <w:rPr>
          <w:color w:val="000000" w:themeColor="text1"/>
        </w:rPr>
        <w:t xml:space="preserve">Fraser Valley, or the prairies. </w:t>
      </w:r>
      <w:r w:rsidR="00DF370E" w:rsidRPr="0047536B">
        <w:rPr>
          <w:color w:val="000000" w:themeColor="text1"/>
        </w:rPr>
        <w:t>Coexistence is not happening in these landscapes because</w:t>
      </w:r>
      <w:r w:rsidR="00A512AF" w:rsidRPr="0047536B">
        <w:rPr>
          <w:color w:val="000000" w:themeColor="text1"/>
        </w:rPr>
        <w:t xml:space="preserve"> grizzly bears are not present</w:t>
      </w:r>
      <w:r w:rsidR="008B4068" w:rsidRPr="0047536B">
        <w:rPr>
          <w:color w:val="000000" w:themeColor="text1"/>
        </w:rPr>
        <w:t>,</w:t>
      </w:r>
      <w:r w:rsidR="00A512AF" w:rsidRPr="0047536B">
        <w:rPr>
          <w:color w:val="000000" w:themeColor="text1"/>
        </w:rPr>
        <w:t xml:space="preserve"> and</w:t>
      </w:r>
      <w:r w:rsidR="00DF370E" w:rsidRPr="0047536B">
        <w:rPr>
          <w:color w:val="000000" w:themeColor="text1"/>
        </w:rPr>
        <w:t xml:space="preserve"> grizzly bear</w:t>
      </w:r>
      <w:r w:rsidR="00A512AF" w:rsidRPr="0047536B">
        <w:rPr>
          <w:color w:val="000000" w:themeColor="text1"/>
        </w:rPr>
        <w:t>s</w:t>
      </w:r>
      <w:r w:rsidR="00DF370E" w:rsidRPr="0047536B">
        <w:rPr>
          <w:color w:val="000000" w:themeColor="text1"/>
        </w:rPr>
        <w:t xml:space="preserve"> that dispers</w:t>
      </w:r>
      <w:r w:rsidR="00A512AF" w:rsidRPr="0047536B">
        <w:rPr>
          <w:color w:val="000000" w:themeColor="text1"/>
        </w:rPr>
        <w:t>e</w:t>
      </w:r>
      <w:r w:rsidR="00DF370E" w:rsidRPr="0047536B">
        <w:rPr>
          <w:color w:val="000000" w:themeColor="text1"/>
        </w:rPr>
        <w:t xml:space="preserve"> in</w:t>
      </w:r>
      <w:r w:rsidR="00A512AF" w:rsidRPr="0047536B">
        <w:rPr>
          <w:color w:val="000000" w:themeColor="text1"/>
        </w:rPr>
        <w:t>to the human-dominated portions of these areas are often killed or relocated</w:t>
      </w:r>
      <w:r w:rsidR="00DF370E" w:rsidRPr="0047536B">
        <w:rPr>
          <w:color w:val="000000" w:themeColor="text1"/>
        </w:rPr>
        <w:t>. On the other extreme would be a</w:t>
      </w:r>
      <w:r w:rsidR="008B4068" w:rsidRPr="0047536B">
        <w:rPr>
          <w:color w:val="000000" w:themeColor="text1"/>
        </w:rPr>
        <w:t>n</w:t>
      </w:r>
      <w:r w:rsidR="00DF370E" w:rsidRPr="0047536B">
        <w:rPr>
          <w:color w:val="000000" w:themeColor="text1"/>
        </w:rPr>
        <w:t xml:space="preserve"> </w:t>
      </w:r>
      <w:r w:rsidR="008B4068" w:rsidRPr="0047536B">
        <w:rPr>
          <w:color w:val="000000" w:themeColor="text1"/>
        </w:rPr>
        <w:t xml:space="preserve">environment </w:t>
      </w:r>
      <w:r w:rsidR="00DF370E" w:rsidRPr="0047536B">
        <w:rPr>
          <w:color w:val="000000" w:themeColor="text1"/>
        </w:rPr>
        <w:t xml:space="preserve">where </w:t>
      </w:r>
      <w:r w:rsidR="00E27C0E" w:rsidRPr="0047536B">
        <w:rPr>
          <w:color w:val="000000" w:themeColor="text1"/>
        </w:rPr>
        <w:t xml:space="preserve">thousands of people </w:t>
      </w:r>
      <w:r w:rsidR="00DF370E" w:rsidRPr="0047536B">
        <w:rPr>
          <w:color w:val="000000" w:themeColor="text1"/>
        </w:rPr>
        <w:t>and</w:t>
      </w:r>
      <w:r w:rsidR="00A512AF" w:rsidRPr="0047536B">
        <w:rPr>
          <w:color w:val="000000" w:themeColor="text1"/>
        </w:rPr>
        <w:t xml:space="preserve"> abundant</w:t>
      </w:r>
      <w:r w:rsidR="00DF370E" w:rsidRPr="0047536B">
        <w:rPr>
          <w:color w:val="000000" w:themeColor="text1"/>
        </w:rPr>
        <w:t xml:space="preserve"> grizzly bears can share </w:t>
      </w:r>
      <w:r w:rsidR="00E27C0E" w:rsidRPr="0047536B">
        <w:rPr>
          <w:color w:val="000000" w:themeColor="text1"/>
        </w:rPr>
        <w:t>the same</w:t>
      </w:r>
      <w:r w:rsidR="00DF370E" w:rsidRPr="0047536B">
        <w:rPr>
          <w:color w:val="000000" w:themeColor="text1"/>
        </w:rPr>
        <w:t xml:space="preserve"> landscapes with little risk to life or property, likely with significant behavioural adjustments from both parties. </w:t>
      </w:r>
      <w:r w:rsidR="00A168E0" w:rsidRPr="0047536B">
        <w:rPr>
          <w:color w:val="000000" w:themeColor="text1"/>
        </w:rPr>
        <w:t>Such a landscape does</w:t>
      </w:r>
      <w:r w:rsidR="0070208F">
        <w:rPr>
          <w:color w:val="000000" w:themeColor="text1"/>
        </w:rPr>
        <w:t xml:space="preserve"> not</w:t>
      </w:r>
      <w:r w:rsidR="00A168E0" w:rsidRPr="0047536B">
        <w:rPr>
          <w:color w:val="000000" w:themeColor="text1"/>
        </w:rPr>
        <w:t xml:space="preserve"> yet exist, but some are trending in that direction </w:t>
      </w:r>
      <w:r w:rsidR="00A168E0" w:rsidRPr="0047536B">
        <w:rPr>
          <w:color w:val="000000" w:themeColor="text1"/>
        </w:rPr>
        <w:fldChar w:fldCharType="begin"/>
      </w:r>
      <w:r w:rsidR="00A168E0" w:rsidRPr="0047536B">
        <w:rPr>
          <w:color w:val="000000" w:themeColor="text1"/>
        </w:rPr>
        <w:instrText xml:space="preserve"> ADDIN ZOTERO_ITEM CSL_CITATION {"citationID":"kVFiahfz","properties":{"formattedCitation":"(Proctor et al. 2018, Morehouse et al. 2020)","plainCitation":"(Proctor et al. 2018, Morehouse et al. 2020)","noteIndex":0},"citationItems":[{"id":4,"uris":["http://zotero.org/users/6749014/items/3L2SV4PA"],"itemData":{"id":4,"type":"article-journal","container-title":"Human–Wildlife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294,"uris":["http://zotero.org/users/6749014/items/L98R3RVN"],"itemData":{"id":294,"type":"article-journal","abstract":"Facilitating long-term coexistence between people and large carnivores is a persistent, global conservation challenge. Evidence-based decisions to help design and implement programs that promote coexistence between people and carnivores are required. Using a case study approach, we evaluated the effectiveness of conﬂict mitigation efforts of a community-based program in southwestern Alberta, Canada: the Waterton Biosphere Reserve’s (WBR) Carnivores and Communities Program (CACP). The CACP’s overall goal is to support coexistence of people and large carnivores through initiatives including reducing livestock loss, damage to stored crops, and safety risks from carnivores by engaging residents in hands-on programming. We used an online survey to assess program participants’ general awareness of and motivation to engage in the CACP, safety risks associated with living with large carnivores, and attractant management and deadstock removal programming. We received 116 completed surveys. Survey results indicated that participants felt the CACP effectively reduced conﬂicts with large carnivores, increased their sense of safety when living with large carnivores, and enabled them to learn skills and gain conﬁdence in using mitigation tools (e.g., bear spray). We also evaluated temporal trends in large carnivore conﬂicts using occurrence records (i.e., complaint data) from 1999 through 2016. We classiﬁed these data into incidents (e.g., situations where carnivores caused property damage, obtained anthropogenic food, killed or attempted to kill livestock or pets) and focussed on incidents related to attractants, including deadstock. We focus our incident review on grizzly bears because most agricultural attractant incidents in the study area are caused by grizzly bears. We used a Chow test to evaluate if the 2009 CACP commencement represented a break point or structural change in the data. Although total reported incidents increased from 1999 through 2016, we show both reported attractant and deadstock-based incidents changed from increasing to decreasing after the CACP implementation in 2009. Our results demonstrate the effectiveness of a contextually speciﬁc, community-based approach to addressing human-carnivore conﬂicts. More broadly, our evaluation and lessons learned provide other conservation organizations with a useful framework for addressing human-carnivore or other wildlife conﬂicts.","container-title":"Frontiers in Ecology and Evolution","DOI":"10.3389/fevo.2020.00002","ISSN":"2296-701X","journalAbbreviation":"Front. Ecol. Evol.","language":"en","page":"2","source":"DOI.org (Crossref)","title":"Carnivores and Communities: A Case Study of Human-Carnivore Conflict Mitigation in Southwestern Alberta","title-short":"Carnivores and Communities","volume":"8","author":[{"family":"Morehouse","given":"Andrea T."},{"family":"Hughes","given":"Courtney"},{"family":"Manners","given":"Nora"},{"family":"Bectell","given":"Jeff"},{"family":"Bruder","given":"Tony"}],"issued":{"date-parts":[["2020",2,3]]}}}],"schema":"https://github.com/citation-style-language/schema/raw/master/csl-citation.json"} </w:instrText>
      </w:r>
      <w:r w:rsidR="00A168E0" w:rsidRPr="0047536B">
        <w:rPr>
          <w:color w:val="000000" w:themeColor="text1"/>
        </w:rPr>
        <w:fldChar w:fldCharType="separate"/>
      </w:r>
      <w:r w:rsidR="00A168E0" w:rsidRPr="0047536B">
        <w:rPr>
          <w:noProof/>
          <w:color w:val="000000" w:themeColor="text1"/>
        </w:rPr>
        <w:t xml:space="preserve">(Proctor </w:t>
      </w:r>
      <w:r w:rsidR="00A168E0" w:rsidRPr="0047536B">
        <w:rPr>
          <w:noProof/>
          <w:color w:val="000000" w:themeColor="text1"/>
        </w:rPr>
        <w:lastRenderedPageBreak/>
        <w:t>et al. 2018, Morehouse et al. 2020)</w:t>
      </w:r>
      <w:r w:rsidR="00A168E0" w:rsidRPr="0047536B">
        <w:rPr>
          <w:color w:val="000000" w:themeColor="text1"/>
        </w:rPr>
        <w:fldChar w:fldCharType="end"/>
      </w:r>
      <w:r w:rsidR="00A168E0" w:rsidRPr="0047536B">
        <w:rPr>
          <w:color w:val="000000" w:themeColor="text1"/>
        </w:rPr>
        <w:t xml:space="preserve">. </w:t>
      </w:r>
      <w:r w:rsidR="00DF370E" w:rsidRPr="0047536B">
        <w:rPr>
          <w:color w:val="000000" w:themeColor="text1"/>
        </w:rPr>
        <w:t xml:space="preserve">The Elk Valley </w:t>
      </w:r>
      <w:r w:rsidR="008F3A26" w:rsidRPr="0047536B">
        <w:rPr>
          <w:color w:val="000000" w:themeColor="text1"/>
        </w:rPr>
        <w:t xml:space="preserve">fits </w:t>
      </w:r>
      <w:r w:rsidR="00DF370E" w:rsidRPr="0047536B">
        <w:rPr>
          <w:color w:val="000000" w:themeColor="text1"/>
        </w:rPr>
        <w:t>somewhere in the middle</w:t>
      </w:r>
      <w:r w:rsidR="008F3A26" w:rsidRPr="0047536B">
        <w:rPr>
          <w:color w:val="000000" w:themeColor="text1"/>
        </w:rPr>
        <w:t xml:space="preserve"> of these two scenarios</w:t>
      </w:r>
      <w:r w:rsidR="00DF370E" w:rsidRPr="0047536B">
        <w:rPr>
          <w:color w:val="000000" w:themeColor="text1"/>
        </w:rPr>
        <w:t>, w</w:t>
      </w:r>
      <w:r w:rsidR="00D45813" w:rsidRPr="0047536B">
        <w:rPr>
          <w:color w:val="000000" w:themeColor="text1"/>
        </w:rPr>
        <w:t>ith</w:t>
      </w:r>
      <w:r w:rsidR="008F3A26" w:rsidRPr="0047536B">
        <w:rPr>
          <w:color w:val="000000" w:themeColor="text1"/>
        </w:rPr>
        <w:t xml:space="preserve"> an</w:t>
      </w:r>
      <w:r w:rsidR="00DF370E" w:rsidRPr="0047536B">
        <w:rPr>
          <w:color w:val="000000" w:themeColor="text1"/>
        </w:rPr>
        <w:t xml:space="preserve"> </w:t>
      </w:r>
      <w:r w:rsidR="00D45813" w:rsidRPr="0047536B">
        <w:rPr>
          <w:color w:val="000000" w:themeColor="text1"/>
        </w:rPr>
        <w:t>abundant and stable</w:t>
      </w:r>
      <w:r w:rsidR="00DF370E" w:rsidRPr="0047536B">
        <w:rPr>
          <w:color w:val="000000" w:themeColor="text1"/>
        </w:rPr>
        <w:t xml:space="preserve"> grizzly bear</w:t>
      </w:r>
      <w:r w:rsidR="00D45813" w:rsidRPr="0047536B">
        <w:rPr>
          <w:color w:val="000000" w:themeColor="text1"/>
        </w:rPr>
        <w:t xml:space="preserve"> population</w:t>
      </w:r>
      <w:r w:rsidR="00DF370E" w:rsidRPr="0047536B">
        <w:rPr>
          <w:color w:val="000000" w:themeColor="text1"/>
        </w:rPr>
        <w:t xml:space="preserve"> shar</w:t>
      </w:r>
      <w:r w:rsidR="00D45813" w:rsidRPr="0047536B">
        <w:rPr>
          <w:color w:val="000000" w:themeColor="text1"/>
        </w:rPr>
        <w:t>ing</w:t>
      </w:r>
      <w:r w:rsidR="00DF370E" w:rsidRPr="0047536B">
        <w:rPr>
          <w:color w:val="000000" w:themeColor="text1"/>
        </w:rPr>
        <w:t xml:space="preserve"> a valley</w:t>
      </w:r>
      <w:r w:rsidR="00D45813" w:rsidRPr="0047536B">
        <w:rPr>
          <w:color w:val="000000" w:themeColor="text1"/>
        </w:rPr>
        <w:t xml:space="preserve"> with people, but conflicts and </w:t>
      </w:r>
      <w:r w:rsidR="003A7C95" w:rsidRPr="0047536B">
        <w:rPr>
          <w:color w:val="000000" w:themeColor="text1"/>
        </w:rPr>
        <w:t xml:space="preserve">grizzly bear </w:t>
      </w:r>
      <w:r w:rsidR="00D45813" w:rsidRPr="0047536B">
        <w:rPr>
          <w:color w:val="000000" w:themeColor="text1"/>
        </w:rPr>
        <w:t>mortality remain high</w:t>
      </w:r>
      <w:r w:rsidR="008D35DA" w:rsidRPr="0047536B">
        <w:rPr>
          <w:color w:val="000000" w:themeColor="text1"/>
        </w:rPr>
        <w:t xml:space="preserve"> in </w:t>
      </w:r>
      <w:r w:rsidR="00B00331" w:rsidRPr="0047536B">
        <w:rPr>
          <w:color w:val="000000" w:themeColor="text1"/>
        </w:rPr>
        <w:t>portions of the valley</w:t>
      </w:r>
      <w:r w:rsidR="00D45813" w:rsidRPr="0047536B">
        <w:rPr>
          <w:color w:val="000000" w:themeColor="text1"/>
        </w:rPr>
        <w:t xml:space="preserve">. We view this </w:t>
      </w:r>
      <w:r w:rsidR="00C20C51" w:rsidRPr="0047536B">
        <w:rPr>
          <w:color w:val="000000" w:themeColor="text1"/>
        </w:rPr>
        <w:t xml:space="preserve">as </w:t>
      </w:r>
      <w:r w:rsidR="00D45813" w:rsidRPr="0047536B">
        <w:rPr>
          <w:color w:val="000000" w:themeColor="text1"/>
        </w:rPr>
        <w:t>a form of coexistence due to the consistently high</w:t>
      </w:r>
      <w:r w:rsidR="00DF370E" w:rsidRPr="0047536B">
        <w:rPr>
          <w:color w:val="000000" w:themeColor="text1"/>
        </w:rPr>
        <w:t xml:space="preserve"> </w:t>
      </w:r>
      <w:r w:rsidR="00D45813" w:rsidRPr="0047536B">
        <w:rPr>
          <w:color w:val="000000" w:themeColor="text1"/>
        </w:rPr>
        <w:t xml:space="preserve">number of </w:t>
      </w:r>
      <w:r w:rsidR="00DF370E" w:rsidRPr="0047536B">
        <w:rPr>
          <w:color w:val="000000" w:themeColor="text1"/>
        </w:rPr>
        <w:t>grizzly bear</w:t>
      </w:r>
      <w:r w:rsidR="00D45813" w:rsidRPr="0047536B">
        <w:rPr>
          <w:color w:val="000000" w:themeColor="text1"/>
        </w:rPr>
        <w:t>s that share space with people</w:t>
      </w:r>
      <w:r w:rsidR="00C20C51" w:rsidRPr="0047536B">
        <w:rPr>
          <w:color w:val="000000" w:themeColor="text1"/>
        </w:rPr>
        <w:t>; however,</w:t>
      </w:r>
      <w:r w:rsidR="00D45813" w:rsidRPr="0047536B">
        <w:rPr>
          <w:color w:val="000000" w:themeColor="text1"/>
        </w:rPr>
        <w:t xml:space="preserve"> the situation is far from perfect</w:t>
      </w:r>
      <w:r w:rsidR="007A46D6" w:rsidRPr="0047536B">
        <w:rPr>
          <w:color w:val="000000" w:themeColor="text1"/>
        </w:rPr>
        <w:t xml:space="preserve"> and </w:t>
      </w:r>
      <w:r w:rsidR="00A168E0" w:rsidRPr="0047536B">
        <w:rPr>
          <w:color w:val="000000" w:themeColor="text1"/>
        </w:rPr>
        <w:t>is not</w:t>
      </w:r>
      <w:r w:rsidR="007A46D6" w:rsidRPr="0047536B">
        <w:rPr>
          <w:color w:val="000000" w:themeColor="text1"/>
        </w:rPr>
        <w:t xml:space="preserve"> “peaceful coexistence”</w:t>
      </w:r>
      <w:r w:rsidR="008B4068" w:rsidRPr="0047536B">
        <w:rPr>
          <w:color w:val="000000" w:themeColor="text1"/>
        </w:rPr>
        <w:t xml:space="preserve">, </w:t>
      </w:r>
      <w:r w:rsidR="00D45813" w:rsidRPr="0047536B">
        <w:rPr>
          <w:color w:val="000000" w:themeColor="text1"/>
        </w:rPr>
        <w:t xml:space="preserve">especially for the </w:t>
      </w:r>
      <w:r w:rsidR="00B00331" w:rsidRPr="0047536B">
        <w:rPr>
          <w:color w:val="000000" w:themeColor="text1"/>
        </w:rPr>
        <w:t>injured people</w:t>
      </w:r>
      <w:r w:rsidR="00DF63A4">
        <w:rPr>
          <w:color w:val="000000" w:themeColor="text1"/>
        </w:rPr>
        <w:t xml:space="preserve">, damaged property, and </w:t>
      </w:r>
      <w:r w:rsidR="00DF63A4" w:rsidRPr="0047536B">
        <w:rPr>
          <w:color w:val="000000" w:themeColor="text1"/>
        </w:rPr>
        <w:t>dead bears</w:t>
      </w:r>
      <w:r w:rsidR="008B4068" w:rsidRPr="0047536B">
        <w:rPr>
          <w:color w:val="000000" w:themeColor="text1"/>
        </w:rPr>
        <w:t>. F</w:t>
      </w:r>
      <w:r w:rsidR="00D45813" w:rsidRPr="0047536B">
        <w:rPr>
          <w:color w:val="000000" w:themeColor="text1"/>
        </w:rPr>
        <w:t xml:space="preserve">uture efforts </w:t>
      </w:r>
      <w:r w:rsidR="008F3A26" w:rsidRPr="0047536B">
        <w:rPr>
          <w:color w:val="000000" w:themeColor="text1"/>
        </w:rPr>
        <w:t>should</w:t>
      </w:r>
      <w:r w:rsidR="00D45813" w:rsidRPr="0047536B">
        <w:rPr>
          <w:color w:val="000000" w:themeColor="text1"/>
        </w:rPr>
        <w:t xml:space="preserve"> focus on finding ways to </w:t>
      </w:r>
      <w:r w:rsidR="00C04DCC" w:rsidRPr="0047536B">
        <w:rPr>
          <w:color w:val="000000" w:themeColor="text1"/>
        </w:rPr>
        <w:t>keep</w:t>
      </w:r>
      <w:r w:rsidR="00D45813" w:rsidRPr="0047536B">
        <w:rPr>
          <w:color w:val="000000" w:themeColor="text1"/>
        </w:rPr>
        <w:t xml:space="preserve"> people and bears safer in the valley, with a goal of reducing </w:t>
      </w:r>
      <w:r w:rsidR="001E13A0" w:rsidRPr="0047536B">
        <w:rPr>
          <w:color w:val="000000" w:themeColor="text1"/>
        </w:rPr>
        <w:t xml:space="preserve">the risk to people and property, </w:t>
      </w:r>
      <w:r w:rsidR="00BF43D6" w:rsidRPr="0047536B">
        <w:rPr>
          <w:color w:val="000000" w:themeColor="text1"/>
        </w:rPr>
        <w:t>grizzly</w:t>
      </w:r>
      <w:r w:rsidR="00C20C51" w:rsidRPr="0047536B">
        <w:rPr>
          <w:color w:val="000000" w:themeColor="text1"/>
        </w:rPr>
        <w:t xml:space="preserve"> </w:t>
      </w:r>
      <w:r w:rsidR="00D45813" w:rsidRPr="0047536B">
        <w:rPr>
          <w:color w:val="000000" w:themeColor="text1"/>
        </w:rPr>
        <w:t>mortality</w:t>
      </w:r>
      <w:r w:rsidR="001E13A0" w:rsidRPr="0047536B">
        <w:rPr>
          <w:color w:val="000000" w:themeColor="text1"/>
        </w:rPr>
        <w:t>,</w:t>
      </w:r>
      <w:r w:rsidR="00D45813" w:rsidRPr="0047536B">
        <w:rPr>
          <w:color w:val="000000" w:themeColor="text1"/>
        </w:rPr>
        <w:t xml:space="preserve"> and </w:t>
      </w:r>
      <w:r w:rsidR="001E13A0" w:rsidRPr="0047536B">
        <w:rPr>
          <w:color w:val="000000" w:themeColor="text1"/>
        </w:rPr>
        <w:t>ultimately</w:t>
      </w:r>
      <w:r w:rsidR="00D45813" w:rsidRPr="0047536B">
        <w:rPr>
          <w:color w:val="000000" w:themeColor="text1"/>
        </w:rPr>
        <w:t xml:space="preserve"> </w:t>
      </w:r>
      <w:r w:rsidR="00C20C51" w:rsidRPr="0047536B">
        <w:rPr>
          <w:color w:val="000000" w:themeColor="text1"/>
        </w:rPr>
        <w:t xml:space="preserve">the </w:t>
      </w:r>
      <w:r w:rsidR="00D45813" w:rsidRPr="0047536B">
        <w:rPr>
          <w:color w:val="000000" w:themeColor="text1"/>
        </w:rPr>
        <w:t>reliance on immigration to</w:t>
      </w:r>
      <w:r w:rsidR="001158AC" w:rsidRPr="0047536B">
        <w:rPr>
          <w:color w:val="000000" w:themeColor="text1"/>
        </w:rPr>
        <w:t xml:space="preserve"> sustain th</w:t>
      </w:r>
      <w:r w:rsidR="008F3A26" w:rsidRPr="0047536B">
        <w:rPr>
          <w:color w:val="000000" w:themeColor="text1"/>
        </w:rPr>
        <w:t>is population</w:t>
      </w:r>
      <w:r w:rsidR="001158AC" w:rsidRPr="0047536B">
        <w:rPr>
          <w:color w:val="000000" w:themeColor="text1"/>
        </w:rPr>
        <w:t>.</w:t>
      </w:r>
      <w:r w:rsidR="00DF63A4">
        <w:rPr>
          <w:color w:val="000000" w:themeColor="text1"/>
        </w:rPr>
        <w:t xml:space="preserve"> </w:t>
      </w:r>
    </w:p>
    <w:p w14:paraId="57F40F7B" w14:textId="3677C592" w:rsidR="004E5DA7" w:rsidRPr="0047536B" w:rsidRDefault="00575DFD" w:rsidP="00E66D9D">
      <w:pPr>
        <w:spacing w:line="480" w:lineRule="auto"/>
        <w:ind w:firstLine="720"/>
        <w:rPr>
          <w:color w:val="000000" w:themeColor="text1"/>
        </w:rPr>
      </w:pPr>
      <w:r>
        <w:rPr>
          <w:color w:val="000000" w:themeColor="text1"/>
        </w:rPr>
        <w:t>W</w:t>
      </w:r>
      <w:r w:rsidR="00BB1600" w:rsidRPr="0047536B">
        <w:rPr>
          <w:color w:val="000000" w:themeColor="text1"/>
        </w:rPr>
        <w:t xml:space="preserve">e </w:t>
      </w:r>
      <w:r w:rsidR="00AC6B32" w:rsidRPr="0047536B">
        <w:rPr>
          <w:color w:val="000000" w:themeColor="text1"/>
        </w:rPr>
        <w:t>provide evidence that</w:t>
      </w:r>
      <w:r w:rsidR="00BB1600" w:rsidRPr="0047536B">
        <w:rPr>
          <w:color w:val="000000" w:themeColor="text1"/>
        </w:rPr>
        <w:t xml:space="preserve"> grizzly bear mortality</w:t>
      </w:r>
      <w:r w:rsidR="00AC6B32" w:rsidRPr="0047536B">
        <w:rPr>
          <w:color w:val="000000" w:themeColor="text1"/>
        </w:rPr>
        <w:t xml:space="preserve"> and conflicts need to be reduced</w:t>
      </w:r>
      <w:r w:rsidR="00BB1600" w:rsidRPr="0047536B">
        <w:rPr>
          <w:color w:val="000000" w:themeColor="text1"/>
        </w:rPr>
        <w:t xml:space="preserve"> in </w:t>
      </w:r>
      <w:r w:rsidR="00AC6B32" w:rsidRPr="0047536B">
        <w:rPr>
          <w:color w:val="000000" w:themeColor="text1"/>
        </w:rPr>
        <w:t>the Elk Valley study area to facilitate human-bear coexistence and a self-sustaining bear population</w:t>
      </w:r>
      <w:r w:rsidR="00BB1600" w:rsidRPr="0047536B">
        <w:rPr>
          <w:color w:val="000000" w:themeColor="text1"/>
        </w:rPr>
        <w:t xml:space="preserve">. </w:t>
      </w:r>
      <w:r w:rsidR="003B66D9">
        <w:rPr>
          <w:color w:val="000000" w:themeColor="text1"/>
        </w:rPr>
        <w:t xml:space="preserve">Nearly half of the known-cause mortalities (6 of 14) were due to direct conflicts between people and bears. </w:t>
      </w:r>
      <w:r w:rsidR="005420DD" w:rsidRPr="0047536B">
        <w:rPr>
          <w:color w:val="000000" w:themeColor="text1"/>
        </w:rPr>
        <w:t>Tools are increasingly available to</w:t>
      </w:r>
      <w:r w:rsidR="005A159A" w:rsidRPr="0047536B">
        <w:rPr>
          <w:color w:val="000000" w:themeColor="text1"/>
        </w:rPr>
        <w:t xml:space="preserve"> </w:t>
      </w:r>
      <w:r w:rsidR="009E4953" w:rsidRPr="0047536B">
        <w:rPr>
          <w:color w:val="000000" w:themeColor="text1"/>
        </w:rPr>
        <w:t>improve</w:t>
      </w:r>
      <w:r w:rsidR="005420DD" w:rsidRPr="0047536B">
        <w:rPr>
          <w:color w:val="000000" w:themeColor="text1"/>
        </w:rPr>
        <w:t xml:space="preserve"> the safety of</w:t>
      </w:r>
      <w:r w:rsidR="009E4953" w:rsidRPr="0047536B">
        <w:rPr>
          <w:color w:val="000000" w:themeColor="text1"/>
        </w:rPr>
        <w:t xml:space="preserve"> </w:t>
      </w:r>
      <w:r w:rsidR="0042239F">
        <w:rPr>
          <w:color w:val="000000" w:themeColor="text1"/>
        </w:rPr>
        <w:t xml:space="preserve">people and </w:t>
      </w:r>
      <w:r w:rsidR="009E4953" w:rsidRPr="0047536B">
        <w:rPr>
          <w:color w:val="000000" w:themeColor="text1"/>
        </w:rPr>
        <w:t>bear</w:t>
      </w:r>
      <w:r w:rsidR="0042239F">
        <w:rPr>
          <w:color w:val="000000" w:themeColor="text1"/>
        </w:rPr>
        <w:t>s</w:t>
      </w:r>
      <w:r w:rsidR="005420DD" w:rsidRPr="0047536B">
        <w:rPr>
          <w:color w:val="000000" w:themeColor="text1"/>
        </w:rPr>
        <w:t xml:space="preserve">, such as </w:t>
      </w:r>
      <w:r w:rsidR="001158AC" w:rsidRPr="0047536B">
        <w:rPr>
          <w:color w:val="000000" w:themeColor="text1"/>
        </w:rPr>
        <w:t xml:space="preserve">bear aware training and </w:t>
      </w:r>
      <w:r w:rsidR="004D4567" w:rsidRPr="0047536B">
        <w:rPr>
          <w:color w:val="000000" w:themeColor="text1"/>
        </w:rPr>
        <w:t xml:space="preserve">improved </w:t>
      </w:r>
      <w:r w:rsidR="001158AC" w:rsidRPr="0047536B">
        <w:rPr>
          <w:color w:val="000000" w:themeColor="text1"/>
        </w:rPr>
        <w:t>technologies for personal and property safety</w:t>
      </w:r>
      <w:r w:rsidR="005A159A" w:rsidRPr="0047536B">
        <w:rPr>
          <w:color w:val="000000" w:themeColor="text1"/>
        </w:rPr>
        <w:t xml:space="preserve">. </w:t>
      </w:r>
      <w:r w:rsidR="00BB1600" w:rsidRPr="0047536B">
        <w:rPr>
          <w:color w:val="000000" w:themeColor="text1"/>
        </w:rPr>
        <w:t xml:space="preserve">A comprehensive review </w:t>
      </w:r>
      <w:r w:rsidR="009E4953" w:rsidRPr="0047536B">
        <w:rPr>
          <w:color w:val="000000" w:themeColor="text1"/>
        </w:rPr>
        <w:t>from</w:t>
      </w:r>
      <w:r w:rsidR="00BB1600" w:rsidRPr="0047536B">
        <w:rPr>
          <w:color w:val="000000" w:themeColor="text1"/>
        </w:rPr>
        <w:t xml:space="preserve"> Alaska</w:t>
      </w:r>
      <w:r w:rsidR="001E6EA9" w:rsidRPr="0047536B">
        <w:rPr>
          <w:color w:val="000000" w:themeColor="text1"/>
        </w:rPr>
        <w:t xml:space="preserve"> </w:t>
      </w:r>
      <w:r w:rsidR="009E4953" w:rsidRPr="0047536B">
        <w:rPr>
          <w:color w:val="000000" w:themeColor="text1"/>
        </w:rPr>
        <w:t xml:space="preserve">demonstrated that bear spray </w:t>
      </w:r>
      <w:r w:rsidR="00BB1600" w:rsidRPr="0047536B">
        <w:rPr>
          <w:color w:val="000000" w:themeColor="text1"/>
        </w:rPr>
        <w:t>improve</w:t>
      </w:r>
      <w:r w:rsidR="009E4953" w:rsidRPr="0047536B">
        <w:rPr>
          <w:color w:val="000000" w:themeColor="text1"/>
        </w:rPr>
        <w:t>s</w:t>
      </w:r>
      <w:r w:rsidR="00BB1600" w:rsidRPr="0047536B">
        <w:rPr>
          <w:color w:val="000000" w:themeColor="text1"/>
        </w:rPr>
        <w:t xml:space="preserve"> personal safety by</w:t>
      </w:r>
      <w:r w:rsidR="001E6EA9" w:rsidRPr="0047536B">
        <w:rPr>
          <w:color w:val="000000" w:themeColor="text1"/>
        </w:rPr>
        <w:t xml:space="preserve"> stop</w:t>
      </w:r>
      <w:r w:rsidR="00BB1600" w:rsidRPr="0047536B">
        <w:rPr>
          <w:color w:val="000000" w:themeColor="text1"/>
        </w:rPr>
        <w:t>ping</w:t>
      </w:r>
      <w:r w:rsidR="001E6EA9" w:rsidRPr="0047536B">
        <w:rPr>
          <w:color w:val="000000" w:themeColor="text1"/>
        </w:rPr>
        <w:t xml:space="preserve"> brown bear charges at least 90% of the time, and </w:t>
      </w:r>
      <w:r w:rsidR="009E4953" w:rsidRPr="0047536B">
        <w:rPr>
          <w:color w:val="000000" w:themeColor="text1"/>
        </w:rPr>
        <w:t xml:space="preserve">leaves </w:t>
      </w:r>
      <w:r w:rsidR="001E6EA9" w:rsidRPr="0047536B">
        <w:rPr>
          <w:color w:val="000000" w:themeColor="text1"/>
        </w:rPr>
        <w:t>98% of the people</w:t>
      </w:r>
      <w:r w:rsidR="00AC6B32" w:rsidRPr="0047536B">
        <w:rPr>
          <w:color w:val="000000" w:themeColor="text1"/>
        </w:rPr>
        <w:t xml:space="preserve"> uninjured</w:t>
      </w:r>
      <w:r w:rsidR="005420DD" w:rsidRPr="0047536B">
        <w:rPr>
          <w:color w:val="000000" w:themeColor="text1"/>
        </w:rPr>
        <w:t xml:space="preserve"> who deploy the spray </w:t>
      </w:r>
      <w:r w:rsidR="00AC6B32" w:rsidRPr="0047536B">
        <w:rPr>
          <w:color w:val="000000" w:themeColor="text1"/>
        </w:rPr>
        <w:t>on</w:t>
      </w:r>
      <w:r w:rsidR="005420DD" w:rsidRPr="0047536B">
        <w:rPr>
          <w:color w:val="000000" w:themeColor="text1"/>
        </w:rPr>
        <w:t xml:space="preserve"> a bear</w:t>
      </w:r>
      <w:r w:rsidR="00AC6B32" w:rsidRPr="0047536B">
        <w:rPr>
          <w:color w:val="000000" w:themeColor="text1"/>
        </w:rPr>
        <w:t xml:space="preserve"> </w:t>
      </w:r>
      <w:r w:rsidR="009E4953" w:rsidRPr="0047536B">
        <w:rPr>
          <w:color w:val="000000" w:themeColor="text1"/>
        </w:rPr>
        <w:fldChar w:fldCharType="begin"/>
      </w:r>
      <w:r w:rsidR="009E4953" w:rsidRPr="0047536B">
        <w:rPr>
          <w:color w:val="000000" w:themeColor="text1"/>
        </w:rPr>
        <w:instrText xml:space="preserve"> ADDIN ZOTERO_ITEM CSL_CITATION {"citationID":"V4cmJZMb","properties":{"formattedCitation":"(Smith et al. 2008)","plainCitation":"(Smith et al. 2008)","noteIndex":0},"citationItems":[{"id":4846,"uris":["http://zotero.org/users/6749014/items/4ID83ZHU"],"itemData":{"id":4846,"type":"article-journal","container-title":"Journal of Wildlife Management","DOI":"10.2193/2006-452","ISSN":"0022-541X, 1937-2817","issue":"3","journalAbbreviation":"Journal of Wildlife Management","language":"en","page":"640-645","source":"DOI.org (Crossref)","title":"Efficacy of Bear Deterrent Spray in Alaska","volume":"72","author":[{"family":"Smith","given":"Tom S."},{"family":"Herrero","given":"Stephen"},{"family":"Debruyn","given":"Terry D."},{"family":"Wilder","given":"James M."}],"issued":{"date-parts":[["2008",4]]}}}],"schema":"https://github.com/citation-style-language/schema/raw/master/csl-citation.json"} </w:instrText>
      </w:r>
      <w:r w:rsidR="009E4953" w:rsidRPr="0047536B">
        <w:rPr>
          <w:color w:val="000000" w:themeColor="text1"/>
        </w:rPr>
        <w:fldChar w:fldCharType="separate"/>
      </w:r>
      <w:r w:rsidR="009E4953" w:rsidRPr="0047536B">
        <w:rPr>
          <w:noProof/>
          <w:color w:val="000000" w:themeColor="text1"/>
        </w:rPr>
        <w:t>(Smith et al. 2008)</w:t>
      </w:r>
      <w:r w:rsidR="009E4953" w:rsidRPr="0047536B">
        <w:rPr>
          <w:color w:val="000000" w:themeColor="text1"/>
        </w:rPr>
        <w:fldChar w:fldCharType="end"/>
      </w:r>
      <w:r w:rsidR="009E4953" w:rsidRPr="0047536B">
        <w:rPr>
          <w:color w:val="000000" w:themeColor="text1"/>
        </w:rPr>
        <w:t xml:space="preserve">. Electric fencing </w:t>
      </w:r>
      <w:r w:rsidR="00E66D9D" w:rsidRPr="0047536B">
        <w:rPr>
          <w:color w:val="000000" w:themeColor="text1"/>
        </w:rPr>
        <w:t>has been shown to be one of the most</w:t>
      </w:r>
      <w:r w:rsidR="009E4953" w:rsidRPr="0047536B">
        <w:rPr>
          <w:color w:val="000000" w:themeColor="text1"/>
        </w:rPr>
        <w:t xml:space="preserve"> effective tool</w:t>
      </w:r>
      <w:r w:rsidR="00E66D9D" w:rsidRPr="0047536B">
        <w:rPr>
          <w:color w:val="000000" w:themeColor="text1"/>
        </w:rPr>
        <w:t>s</w:t>
      </w:r>
      <w:r w:rsidR="009E4953" w:rsidRPr="0047536B">
        <w:rPr>
          <w:color w:val="000000" w:themeColor="text1"/>
        </w:rPr>
        <w:t xml:space="preserve"> to repel grizzly bears</w:t>
      </w:r>
      <w:r w:rsidR="00AC6B32" w:rsidRPr="0047536B">
        <w:rPr>
          <w:color w:val="000000" w:themeColor="text1"/>
        </w:rPr>
        <w:t xml:space="preserve"> from attractants such as livestock or fruit trees</w:t>
      </w:r>
      <w:r w:rsidR="00E66D9D" w:rsidRPr="0047536B">
        <w:rPr>
          <w:color w:val="000000" w:themeColor="text1"/>
        </w:rPr>
        <w:t xml:space="preserve">, </w:t>
      </w:r>
      <w:r w:rsidR="009E4953" w:rsidRPr="0047536B">
        <w:rPr>
          <w:color w:val="000000" w:themeColor="text1"/>
        </w:rPr>
        <w:t>reduc</w:t>
      </w:r>
      <w:r w:rsidR="00E66D9D" w:rsidRPr="0047536B">
        <w:rPr>
          <w:color w:val="000000" w:themeColor="text1"/>
        </w:rPr>
        <w:t>ing</w:t>
      </w:r>
      <w:r w:rsidR="009E4953" w:rsidRPr="0047536B">
        <w:rPr>
          <w:color w:val="000000" w:themeColor="text1"/>
        </w:rPr>
        <w:t xml:space="preserve"> property damage by 80-100% </w:t>
      </w:r>
      <w:r w:rsidR="009E4953" w:rsidRPr="0047536B">
        <w:rPr>
          <w:color w:val="000000" w:themeColor="text1"/>
        </w:rPr>
        <w:fldChar w:fldCharType="begin"/>
      </w:r>
      <w:r w:rsidR="00E66D9D" w:rsidRPr="0047536B">
        <w:rPr>
          <w:color w:val="000000" w:themeColor="text1"/>
        </w:rPr>
        <w:instrText xml:space="preserve"> ADDIN ZOTERO_ITEM CSL_CITATION {"citationID":"Ft3yEowD","properties":{"formattedCitation":"(Johnson 2018, Khorozyan and Waltert 2020)","plainCitation":"(Johnson 2018, Khorozyan and Waltert 2020)","noteIndex":0},"citationItems":[{"id":4830,"uris":["http://zotero.org/users/6749014/items/PTR3N2WH"],"itemData":{"id":4830,"type":"thesis","event-place":"Bozeman, Montana","language":"en","number-of-pages":"64","publisher":"Montana State University","publisher-place":"Bozeman, Montana","source":"Zotero","title":"Permeability of three-strand electric fences by black bears and grizzly bears","author":[{"family":"Johnson","given":"Brittani Justine"}],"issued":{"date-parts":[["2018"]]}}},{"id":4833,"uris":["http://zotero.org/users/6749014/items/AJQ28GPR"],"itemData":{"id":4833,"type":"article-journal","abstract":"Abstract\n            Human-bear conflicts triggered by nuisance behaviour in public places and damage to livestock, crops, beehives and trees are among the main threats to bear populations globally. The effectiveness of interventions used to minimize bear-caused damage is insufficiently known and comparative reviews are lacking. We conducted a meta-analysis of 77 cases from 48 publications and used the relative risk of damage to compare the effectiveness of non-invasive interventions, invasive management (translocations) and lethal control (shooting) against bears. We show that the most effective interventions are electric fences (95% confidence interval = 79.2–100% reduction in damage), calving control (100%) and livestock replacement (99.8%), but the latter two approaches were applied in only one case each and need more testing. Deterrents varied widely in their effectiveness (13.7–79.5%) and we recommend applying these during the peak periods of damage infliction. We found shooting (− 34.2 to 100%) to have a short-term positive effect with its effectiveness decreasing significantly and linearly over time. We did not find relationships between bear density and intervention effectiveness, possibly due to differences in spatial scales at which they were measured (large scales for densities and local fine scales for effectiveness). We appeal for more effectiveness studies and their scientific publishing in regard to under-represented conflict species and regions.","container-title":"Scientific Reports","DOI":"10.1038/s41598-020-72343-6","ISSN":"2045-2322","issue":"1","journalAbbreviation":"Sci Rep","language":"en","page":"15341","source":"DOI.org (Crossref)","title":"Variation and conservation implications of the effectiveness of anti-bear interventions","volume":"10","author":[{"family":"Khorozyan","given":"Igor"},{"family":"Waltert","given":"Matthias"}],"issued":{"date-parts":[["2020",12]]}}}],"schema":"https://github.com/citation-style-language/schema/raw/master/csl-citation.json"} </w:instrText>
      </w:r>
      <w:r w:rsidR="009E4953" w:rsidRPr="0047536B">
        <w:rPr>
          <w:color w:val="000000" w:themeColor="text1"/>
        </w:rPr>
        <w:fldChar w:fldCharType="separate"/>
      </w:r>
      <w:r w:rsidR="00E66D9D" w:rsidRPr="0047536B">
        <w:rPr>
          <w:noProof/>
          <w:color w:val="000000" w:themeColor="text1"/>
        </w:rPr>
        <w:t>(Johnson 2018, Khorozyan and Waltert 2020)</w:t>
      </w:r>
      <w:r w:rsidR="009E4953" w:rsidRPr="0047536B">
        <w:rPr>
          <w:color w:val="000000" w:themeColor="text1"/>
        </w:rPr>
        <w:fldChar w:fldCharType="end"/>
      </w:r>
      <w:r w:rsidR="00E66D9D" w:rsidRPr="0047536B">
        <w:rPr>
          <w:color w:val="000000" w:themeColor="text1"/>
        </w:rPr>
        <w:t>. Lethal removal of problem</w:t>
      </w:r>
      <w:r w:rsidR="00AC6B32" w:rsidRPr="0047536B">
        <w:rPr>
          <w:color w:val="000000" w:themeColor="text1"/>
        </w:rPr>
        <w:t xml:space="preserve"> bears</w:t>
      </w:r>
      <w:r w:rsidR="00E66D9D" w:rsidRPr="0047536B">
        <w:rPr>
          <w:color w:val="000000" w:themeColor="text1"/>
        </w:rPr>
        <w:t xml:space="preserve"> generally provides short-term relief but does not address the underlying causes of conflict, and thus </w:t>
      </w:r>
      <w:r w:rsidR="005420DD" w:rsidRPr="0047536B">
        <w:rPr>
          <w:color w:val="000000" w:themeColor="text1"/>
        </w:rPr>
        <w:t>is</w:t>
      </w:r>
      <w:r w:rsidR="00E66D9D" w:rsidRPr="0047536B">
        <w:rPr>
          <w:color w:val="000000" w:themeColor="text1"/>
        </w:rPr>
        <w:t xml:space="preserve"> not effective long term unless lethal removal is done continuously</w:t>
      </w:r>
      <w:r w:rsidR="004A5478" w:rsidRPr="0047536B">
        <w:rPr>
          <w:color w:val="000000" w:themeColor="text1"/>
        </w:rPr>
        <w:t xml:space="preserve"> </w:t>
      </w:r>
      <w:r w:rsidR="00E66D9D" w:rsidRPr="0047536B">
        <w:rPr>
          <w:color w:val="000000" w:themeColor="text1"/>
        </w:rPr>
        <w:fldChar w:fldCharType="begin"/>
      </w:r>
      <w:r w:rsidR="00E66D9D" w:rsidRPr="0047536B">
        <w:rPr>
          <w:color w:val="000000" w:themeColor="text1"/>
        </w:rPr>
        <w:instrText xml:space="preserve"> ADDIN ZOTERO_ITEM CSL_CITATION {"citationID":"xMlu43pX","properties":{"formattedCitation":"(Khorozyan and Waltert 2020)","plainCitation":"(Khorozyan and Waltert 2020)","noteIndex":0},"citationItems":[{"id":4833,"uris":["http://zotero.org/users/6749014/items/AJQ28GPR"],"itemData":{"id":4833,"type":"article-journal","abstract":"Abstract\n            Human-bear conflicts triggered by nuisance behaviour in public places and damage to livestock, crops, beehives and trees are among the main threats to bear populations globally. The effectiveness of interventions used to minimize bear-caused damage is insufficiently known and comparative reviews are lacking. We conducted a meta-analysis of 77 cases from 48 publications and used the relative risk of damage to compare the effectiveness of non-invasive interventions, invasive management (translocations) and lethal control (shooting) against bears. We show that the most effective interventions are electric fences (95% confidence interval = 79.2–100% reduction in damage), calving control (100%) and livestock replacement (99.8%), but the latter two approaches were applied in only one case each and need more testing. Deterrents varied widely in their effectiveness (13.7–79.5%) and we recommend applying these during the peak periods of damage infliction. We found shooting (− 34.2 to 100%) to have a short-term positive effect with its effectiveness decreasing significantly and linearly over time. We did not find relationships between bear density and intervention effectiveness, possibly due to differences in spatial scales at which they were measured (large scales for densities and local fine scales for effectiveness). We appeal for more effectiveness studies and their scientific publishing in regard to under-represented conflict species and regions.","container-title":"Scientific Reports","DOI":"10.1038/s41598-020-72343-6","ISSN":"2045-2322","issue":"1","journalAbbreviation":"Sci Rep","language":"en","page":"15341","source":"DOI.org (Crossref)","title":"Variation and conservation implications of the effectiveness of anti-bear interventions","volume":"10","author":[{"family":"Khorozyan","given":"Igor"},{"family":"Waltert","given":"Matthias"}],"issued":{"date-parts":[["2020",12]]}}}],"schema":"https://github.com/citation-style-language/schema/raw/master/csl-citation.json"} </w:instrText>
      </w:r>
      <w:r w:rsidR="00E66D9D" w:rsidRPr="0047536B">
        <w:rPr>
          <w:color w:val="000000" w:themeColor="text1"/>
        </w:rPr>
        <w:fldChar w:fldCharType="separate"/>
      </w:r>
      <w:r w:rsidR="00E66D9D" w:rsidRPr="0047536B">
        <w:rPr>
          <w:noProof/>
          <w:color w:val="000000" w:themeColor="text1"/>
        </w:rPr>
        <w:t>(Khorozyan and Waltert 2020)</w:t>
      </w:r>
      <w:r w:rsidR="00E66D9D" w:rsidRPr="0047536B">
        <w:rPr>
          <w:color w:val="000000" w:themeColor="text1"/>
        </w:rPr>
        <w:fldChar w:fldCharType="end"/>
      </w:r>
      <w:r w:rsidR="00E66D9D" w:rsidRPr="0047536B">
        <w:rPr>
          <w:color w:val="000000" w:themeColor="text1"/>
        </w:rPr>
        <w:t>.</w:t>
      </w:r>
      <w:r w:rsidR="00223F98">
        <w:rPr>
          <w:color w:val="000000" w:themeColor="text1"/>
        </w:rPr>
        <w:t xml:space="preserve"> </w:t>
      </w:r>
      <w:r w:rsidR="005A159A" w:rsidRPr="0047536B">
        <w:rPr>
          <w:color w:val="000000" w:themeColor="text1"/>
        </w:rPr>
        <w:t xml:space="preserve">Programs that </w:t>
      </w:r>
      <w:r w:rsidR="00DF4F04" w:rsidRPr="0047536B">
        <w:rPr>
          <w:color w:val="000000" w:themeColor="text1"/>
        </w:rPr>
        <w:t xml:space="preserve">provide bear spray training and </w:t>
      </w:r>
      <w:r w:rsidR="005420DD" w:rsidRPr="0047536B">
        <w:rPr>
          <w:color w:val="000000" w:themeColor="text1"/>
        </w:rPr>
        <w:t xml:space="preserve">help landowners eliminate access to attractants, such as cost shared </w:t>
      </w:r>
      <w:r w:rsidR="005A159A" w:rsidRPr="0047536B">
        <w:rPr>
          <w:color w:val="000000" w:themeColor="text1"/>
        </w:rPr>
        <w:t xml:space="preserve">electric fencing </w:t>
      </w:r>
      <w:r w:rsidR="005420DD" w:rsidRPr="0047536B">
        <w:rPr>
          <w:color w:val="000000" w:themeColor="text1"/>
        </w:rPr>
        <w:t>or</w:t>
      </w:r>
      <w:r w:rsidR="005A159A" w:rsidRPr="0047536B">
        <w:rPr>
          <w:color w:val="000000" w:themeColor="text1"/>
        </w:rPr>
        <w:t xml:space="preserve"> </w:t>
      </w:r>
      <w:r w:rsidR="00C04DCC" w:rsidRPr="0047536B">
        <w:rPr>
          <w:color w:val="000000" w:themeColor="text1"/>
        </w:rPr>
        <w:t>remov</w:t>
      </w:r>
      <w:r w:rsidR="005420DD" w:rsidRPr="0047536B">
        <w:rPr>
          <w:color w:val="000000" w:themeColor="text1"/>
        </w:rPr>
        <w:t>ing</w:t>
      </w:r>
      <w:r w:rsidR="005A159A" w:rsidRPr="0047536B">
        <w:rPr>
          <w:color w:val="000000" w:themeColor="text1"/>
        </w:rPr>
        <w:t xml:space="preserve"> and replac</w:t>
      </w:r>
      <w:r w:rsidR="005420DD" w:rsidRPr="0047536B">
        <w:rPr>
          <w:color w:val="000000" w:themeColor="text1"/>
        </w:rPr>
        <w:t xml:space="preserve">ing </w:t>
      </w:r>
      <w:r w:rsidR="005A159A" w:rsidRPr="0047536B">
        <w:rPr>
          <w:color w:val="000000" w:themeColor="text1"/>
        </w:rPr>
        <w:t>fruit trees</w:t>
      </w:r>
      <w:r w:rsidR="005420DD" w:rsidRPr="0047536B">
        <w:rPr>
          <w:color w:val="000000" w:themeColor="text1"/>
        </w:rPr>
        <w:t>,</w:t>
      </w:r>
      <w:r w:rsidR="005A159A" w:rsidRPr="0047536B">
        <w:rPr>
          <w:color w:val="000000" w:themeColor="text1"/>
        </w:rPr>
        <w:t xml:space="preserve"> </w:t>
      </w:r>
      <w:r w:rsidR="00E66D9D" w:rsidRPr="0047536B">
        <w:rPr>
          <w:color w:val="000000" w:themeColor="text1"/>
        </w:rPr>
        <w:t>have</w:t>
      </w:r>
      <w:r w:rsidR="0005262E" w:rsidRPr="0047536B">
        <w:rPr>
          <w:color w:val="000000" w:themeColor="text1"/>
        </w:rPr>
        <w:t xml:space="preserve"> ma</w:t>
      </w:r>
      <w:r w:rsidR="00E66D9D" w:rsidRPr="0047536B">
        <w:rPr>
          <w:color w:val="000000" w:themeColor="text1"/>
        </w:rPr>
        <w:t>d</w:t>
      </w:r>
      <w:r w:rsidR="0005262E" w:rsidRPr="0047536B">
        <w:rPr>
          <w:color w:val="000000" w:themeColor="text1"/>
        </w:rPr>
        <w:t xml:space="preserve">e a </w:t>
      </w:r>
      <w:r w:rsidR="00D53E49" w:rsidRPr="0047536B">
        <w:rPr>
          <w:color w:val="000000" w:themeColor="text1"/>
        </w:rPr>
        <w:t xml:space="preserve">positive </w:t>
      </w:r>
      <w:r w:rsidR="0005262E" w:rsidRPr="0047536B">
        <w:rPr>
          <w:color w:val="000000" w:themeColor="text1"/>
        </w:rPr>
        <w:t xml:space="preserve">difference </w:t>
      </w:r>
      <w:r w:rsidR="00C04DCC" w:rsidRPr="0047536B">
        <w:rPr>
          <w:color w:val="000000" w:themeColor="text1"/>
        </w:rPr>
        <w:t>for</w:t>
      </w:r>
      <w:r w:rsidR="0005262E" w:rsidRPr="0047536B">
        <w:rPr>
          <w:color w:val="000000" w:themeColor="text1"/>
        </w:rPr>
        <w:t xml:space="preserve"> coexistence</w:t>
      </w:r>
      <w:r w:rsidR="0032187C" w:rsidRPr="0047536B">
        <w:rPr>
          <w:color w:val="000000" w:themeColor="text1"/>
        </w:rPr>
        <w:t xml:space="preserve"> </w:t>
      </w:r>
      <w:r w:rsidR="00E66D9D" w:rsidRPr="0047536B">
        <w:rPr>
          <w:color w:val="000000" w:themeColor="text1"/>
        </w:rPr>
        <w:t xml:space="preserve">when applied at a landscape </w:t>
      </w:r>
      <w:r w:rsidR="00E66D9D" w:rsidRPr="0047536B">
        <w:rPr>
          <w:color w:val="000000" w:themeColor="text1"/>
        </w:rPr>
        <w:lastRenderedPageBreak/>
        <w:t xml:space="preserve">scale </w:t>
      </w:r>
      <w:r w:rsidR="0032187C" w:rsidRPr="0047536B">
        <w:rPr>
          <w:color w:val="000000" w:themeColor="text1"/>
        </w:rPr>
        <w:fldChar w:fldCharType="begin"/>
      </w:r>
      <w:r w:rsidR="00DF4F04" w:rsidRPr="0047536B">
        <w:rPr>
          <w:color w:val="000000" w:themeColor="text1"/>
        </w:rPr>
        <w:instrText xml:space="preserve"> ADDIN ZOTERO_ITEM CSL_CITATION {"citationID":"sbFYFhUc","properties":{"formattedCitation":"(Proctor et al. 2018, Eneas 2020)","plainCitation":"(Proctor et al. 2018, Eneas 2020)","noteIndex":0},"citationItems":[{"id":4,"uris":["http://zotero.org/users/6749014/items/3L2SV4PA"],"itemData":{"id":4,"type":"article-journal","container-title":"Human–Wildlife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4837,"uris":["http://zotero.org/users/6749014/items/P8KRC5K3"],"itemData":{"id":4837,"type":"thesis","abstract":"Balancing protection between livestock and carnivores has been a long-standing challenge in conservation. When encounters between carnivores and livestock or humans result in conflict or livestock depredation, the safety of both wildlife and humans are at risk. Reducing livestock depredation by grizzly bears (Ursus arctos horribilis) will be important as populations continue to recover and expand beyond public lands in the Northern Continental Divide Ecosystem. We used GPS locations from 8 female grizzly bears spanning 5 years in the Mission Valley, Montana, to evaluate the effect of livestock on habitat selection of grizzly bears. The Mission Valley is located on the Flathead Indian Reservation, where grizzly bears have been historically revered; however, modern cultural diversity complicates current management. We found a positive relationship in habitat selection for streams and wetlands by grizzly bears. We found that bears did not select for livestock, and that livestock did not have an effect on selection of streams or densities of homes or roads.","language":"en","number-of-pages":"66","publisher":"University of Montana","source":"Zotero","title":"Influence of Livestock and Electrified Fences on Livestock Depredation and Habitat Selection by Grizzly Bears in the Mission Valley, Montana","author":[{"family":"Eneas","given":"Kari Lynn"}],"issued":{"date-parts":[["2020"]]}}}],"schema":"https://github.com/citation-style-language/schema/raw/master/csl-citation.json"} </w:instrText>
      </w:r>
      <w:r w:rsidR="0032187C" w:rsidRPr="0047536B">
        <w:rPr>
          <w:color w:val="000000" w:themeColor="text1"/>
        </w:rPr>
        <w:fldChar w:fldCharType="separate"/>
      </w:r>
      <w:r w:rsidR="00DF4F04" w:rsidRPr="0047536B">
        <w:rPr>
          <w:noProof/>
          <w:color w:val="000000" w:themeColor="text1"/>
        </w:rPr>
        <w:t>(Proctor et al. 2018, Eneas 2020)</w:t>
      </w:r>
      <w:r w:rsidR="0032187C" w:rsidRPr="0047536B">
        <w:rPr>
          <w:color w:val="000000" w:themeColor="text1"/>
        </w:rPr>
        <w:fldChar w:fldCharType="end"/>
      </w:r>
      <w:r w:rsidR="0005262E" w:rsidRPr="0047536B">
        <w:rPr>
          <w:color w:val="000000" w:themeColor="text1"/>
        </w:rPr>
        <w:t>. In British Columbia there are efforts to reduce conflicts, supported by</w:t>
      </w:r>
      <w:r w:rsidR="00A31303" w:rsidRPr="0047536B">
        <w:rPr>
          <w:color w:val="000000" w:themeColor="text1"/>
        </w:rPr>
        <w:t xml:space="preserve"> a government-private partnership called WildsafeBC,</w:t>
      </w:r>
      <w:r w:rsidR="0005262E" w:rsidRPr="0047536B">
        <w:rPr>
          <w:color w:val="000000" w:themeColor="text1"/>
        </w:rPr>
        <w:t xml:space="preserve"> conservation groups</w:t>
      </w:r>
      <w:r w:rsidR="007105BA" w:rsidRPr="0047536B">
        <w:rPr>
          <w:color w:val="000000" w:themeColor="text1"/>
        </w:rPr>
        <w:t>,</w:t>
      </w:r>
      <w:r w:rsidR="00E57722" w:rsidRPr="0047536B">
        <w:rPr>
          <w:color w:val="000000" w:themeColor="text1"/>
        </w:rPr>
        <w:t xml:space="preserve"> </w:t>
      </w:r>
      <w:r w:rsidR="0005262E" w:rsidRPr="0047536B">
        <w:rPr>
          <w:color w:val="000000" w:themeColor="text1"/>
        </w:rPr>
        <w:t xml:space="preserve">private funders, </w:t>
      </w:r>
      <w:r w:rsidR="007105BA" w:rsidRPr="0047536B">
        <w:rPr>
          <w:color w:val="000000" w:themeColor="text1"/>
        </w:rPr>
        <w:t>and some municipalities</w:t>
      </w:r>
      <w:r w:rsidR="00BF43D6" w:rsidRPr="0047536B">
        <w:rPr>
          <w:color w:val="000000" w:themeColor="text1"/>
        </w:rPr>
        <w:t>,</w:t>
      </w:r>
      <w:r w:rsidR="007105BA" w:rsidRPr="0047536B">
        <w:rPr>
          <w:color w:val="000000" w:themeColor="text1"/>
        </w:rPr>
        <w:t xml:space="preserve"> </w:t>
      </w:r>
      <w:r w:rsidR="0005262E" w:rsidRPr="0047536B">
        <w:rPr>
          <w:color w:val="000000" w:themeColor="text1"/>
        </w:rPr>
        <w:t xml:space="preserve">but the lack of dedicated </w:t>
      </w:r>
      <w:r w:rsidR="00150425" w:rsidRPr="0047536B">
        <w:rPr>
          <w:color w:val="000000" w:themeColor="text1"/>
        </w:rPr>
        <w:t xml:space="preserve">funds for cost share programs </w:t>
      </w:r>
      <w:r w:rsidR="0005262E" w:rsidRPr="0047536B">
        <w:rPr>
          <w:color w:val="000000" w:themeColor="text1"/>
        </w:rPr>
        <w:t xml:space="preserve">limits the </w:t>
      </w:r>
      <w:r w:rsidR="00C04DCC" w:rsidRPr="0047536B">
        <w:rPr>
          <w:color w:val="000000" w:themeColor="text1"/>
        </w:rPr>
        <w:t>long-term</w:t>
      </w:r>
      <w:r w:rsidR="0005262E" w:rsidRPr="0047536B">
        <w:rPr>
          <w:color w:val="000000" w:themeColor="text1"/>
        </w:rPr>
        <w:t xml:space="preserve"> success of these solutions.</w:t>
      </w:r>
      <w:r w:rsidR="00A31303" w:rsidRPr="0047536B">
        <w:rPr>
          <w:color w:val="000000" w:themeColor="text1"/>
        </w:rPr>
        <w:t xml:space="preserve"> </w:t>
      </w:r>
      <w:r w:rsidR="004A5478" w:rsidRPr="0047536B">
        <w:rPr>
          <w:color w:val="000000" w:themeColor="text1"/>
        </w:rPr>
        <w:t xml:space="preserve">However, creative solutions to reduce attractants are being </w:t>
      </w:r>
      <w:r w:rsidR="005420DD" w:rsidRPr="0047536B">
        <w:rPr>
          <w:color w:val="000000" w:themeColor="text1"/>
        </w:rPr>
        <w:t>trialed</w:t>
      </w:r>
      <w:r w:rsidR="00BB17F2" w:rsidRPr="0047536B">
        <w:rPr>
          <w:color w:val="000000" w:themeColor="text1"/>
        </w:rPr>
        <w:t xml:space="preserve"> locally</w:t>
      </w:r>
      <w:r w:rsidR="004A5478" w:rsidRPr="0047536B">
        <w:rPr>
          <w:color w:val="000000" w:themeColor="text1"/>
        </w:rPr>
        <w:t>. For example</w:t>
      </w:r>
      <w:r w:rsidR="00150425" w:rsidRPr="0047536B">
        <w:rPr>
          <w:color w:val="000000" w:themeColor="text1"/>
        </w:rPr>
        <w:t>,</w:t>
      </w:r>
      <w:r w:rsidR="00270AB5" w:rsidRPr="0047536B">
        <w:rPr>
          <w:color w:val="000000" w:themeColor="text1"/>
        </w:rPr>
        <w:t xml:space="preserve"> t</w:t>
      </w:r>
      <w:r w:rsidR="00A31303" w:rsidRPr="0047536B">
        <w:rPr>
          <w:color w:val="000000" w:themeColor="text1"/>
        </w:rPr>
        <w:t xml:space="preserve">he BC Ministry of Transportation and Infrastructure </w:t>
      </w:r>
      <w:r w:rsidR="00180C05" w:rsidRPr="0047536B">
        <w:rPr>
          <w:color w:val="000000" w:themeColor="text1"/>
        </w:rPr>
        <w:t>implemented a program to move road killed animal carcasses</w:t>
      </w:r>
      <w:r w:rsidR="00E32C02" w:rsidRPr="0047536B">
        <w:rPr>
          <w:color w:val="000000" w:themeColor="text1"/>
        </w:rPr>
        <w:t xml:space="preserve"> in the Elk Valley</w:t>
      </w:r>
      <w:r w:rsidR="00180C05" w:rsidRPr="0047536B">
        <w:rPr>
          <w:color w:val="000000" w:themeColor="text1"/>
        </w:rPr>
        <w:t xml:space="preserve"> to a</w:t>
      </w:r>
      <w:r w:rsidR="004A5478" w:rsidRPr="0047536B">
        <w:rPr>
          <w:color w:val="000000" w:themeColor="text1"/>
        </w:rPr>
        <w:t xml:space="preserve">n electric </w:t>
      </w:r>
      <w:r w:rsidR="00180C05" w:rsidRPr="0047536B">
        <w:rPr>
          <w:color w:val="000000" w:themeColor="text1"/>
        </w:rPr>
        <w:t xml:space="preserve">fenced compound where the carcasses </w:t>
      </w:r>
      <w:r w:rsidR="00B11D4D" w:rsidRPr="0047536B">
        <w:rPr>
          <w:color w:val="000000" w:themeColor="text1"/>
        </w:rPr>
        <w:t>are</w:t>
      </w:r>
      <w:r w:rsidR="00180C05" w:rsidRPr="0047536B">
        <w:rPr>
          <w:color w:val="000000" w:themeColor="text1"/>
        </w:rPr>
        <w:t xml:space="preserve"> not accessible to bears. </w:t>
      </w:r>
      <w:r w:rsidR="00B3777D" w:rsidRPr="0047536B">
        <w:rPr>
          <w:color w:val="000000" w:themeColor="text1"/>
        </w:rPr>
        <w:t>H</w:t>
      </w:r>
      <w:r w:rsidR="00180C05" w:rsidRPr="0047536B">
        <w:rPr>
          <w:color w:val="000000" w:themeColor="text1"/>
        </w:rPr>
        <w:t>ighway strikes of ungulates are very common in the Elk Valley</w:t>
      </w:r>
      <w:r w:rsidR="00B3777D" w:rsidRPr="0047536B">
        <w:rPr>
          <w:color w:val="000000" w:themeColor="text1"/>
        </w:rPr>
        <w:t>,</w:t>
      </w:r>
      <w:r w:rsidR="00270AB5" w:rsidRPr="0047536B">
        <w:rPr>
          <w:color w:val="000000" w:themeColor="text1"/>
        </w:rPr>
        <w:t xml:space="preserve"> and </w:t>
      </w:r>
      <w:r w:rsidR="00B3777D" w:rsidRPr="0047536B">
        <w:rPr>
          <w:color w:val="000000" w:themeColor="text1"/>
        </w:rPr>
        <w:t xml:space="preserve">previously </w:t>
      </w:r>
      <w:r w:rsidR="00270AB5" w:rsidRPr="0047536B">
        <w:rPr>
          <w:color w:val="000000" w:themeColor="text1"/>
        </w:rPr>
        <w:t>the carcasses were often dumped in gravel pits</w:t>
      </w:r>
      <w:r w:rsidR="00B3777D" w:rsidRPr="0047536B">
        <w:rPr>
          <w:color w:val="000000" w:themeColor="text1"/>
        </w:rPr>
        <w:t xml:space="preserve"> and commonly fed on by bears</w:t>
      </w:r>
      <w:r w:rsidR="004A5478" w:rsidRPr="0047536B">
        <w:rPr>
          <w:color w:val="000000" w:themeColor="text1"/>
        </w:rPr>
        <w:t xml:space="preserve"> (Figure 3F)</w:t>
      </w:r>
      <w:r w:rsidR="00B3777D" w:rsidRPr="0047536B">
        <w:rPr>
          <w:color w:val="000000" w:themeColor="text1"/>
        </w:rPr>
        <w:t>, so this effort removed a large bear attractant from the valley bottom</w:t>
      </w:r>
      <w:r w:rsidR="00180C05" w:rsidRPr="0047536B">
        <w:rPr>
          <w:color w:val="000000" w:themeColor="text1"/>
        </w:rPr>
        <w:t>.</w:t>
      </w:r>
      <w:r w:rsidR="0005262E" w:rsidRPr="0047536B">
        <w:rPr>
          <w:color w:val="000000" w:themeColor="text1"/>
        </w:rPr>
        <w:t xml:space="preserve"> </w:t>
      </w:r>
      <w:r w:rsidR="00BB17F2" w:rsidRPr="0047536B">
        <w:rPr>
          <w:color w:val="000000" w:themeColor="text1"/>
        </w:rPr>
        <w:t xml:space="preserve">Further efforts to reduce bears’ access to </w:t>
      </w:r>
      <w:r w:rsidR="00223F98">
        <w:rPr>
          <w:color w:val="000000" w:themeColor="text1"/>
        </w:rPr>
        <w:t xml:space="preserve">unsecured </w:t>
      </w:r>
      <w:r w:rsidR="00BB17F2" w:rsidRPr="0047536B">
        <w:rPr>
          <w:color w:val="000000" w:themeColor="text1"/>
        </w:rPr>
        <w:t>attractants such as livestock, fruit trees, and garbage a</w:t>
      </w:r>
      <w:r w:rsidR="00223F98">
        <w:rPr>
          <w:color w:val="000000" w:themeColor="text1"/>
        </w:rPr>
        <w:t>re needed a</w:t>
      </w:r>
      <w:r w:rsidR="00BB17F2" w:rsidRPr="0047536B">
        <w:rPr>
          <w:color w:val="000000" w:themeColor="text1"/>
        </w:rPr>
        <w:t>t a landscape to meaningfully reduce conflicts and mortality.</w:t>
      </w:r>
    </w:p>
    <w:p w14:paraId="770D09E1" w14:textId="7B9E0284" w:rsidR="005420DD" w:rsidRPr="0047536B" w:rsidRDefault="00BB17F2" w:rsidP="00ED2AAF">
      <w:pPr>
        <w:spacing w:line="480" w:lineRule="auto"/>
        <w:ind w:firstLine="360"/>
        <w:rPr>
          <w:color w:val="000000" w:themeColor="text1"/>
        </w:rPr>
      </w:pPr>
      <w:r w:rsidRPr="0047536B">
        <w:rPr>
          <w:color w:val="000000" w:themeColor="text1"/>
        </w:rPr>
        <w:t>T</w:t>
      </w:r>
      <w:r w:rsidR="004765A4" w:rsidRPr="0047536B">
        <w:rPr>
          <w:color w:val="000000" w:themeColor="text1"/>
        </w:rPr>
        <w:t>he Province of British Columbia is support</w:t>
      </w:r>
      <w:r w:rsidR="00C82F97" w:rsidRPr="0047536B">
        <w:rPr>
          <w:color w:val="000000" w:themeColor="text1"/>
        </w:rPr>
        <w:t>ing</w:t>
      </w:r>
      <w:r w:rsidR="004765A4" w:rsidRPr="0047536B">
        <w:rPr>
          <w:color w:val="000000" w:themeColor="text1"/>
        </w:rPr>
        <w:t xml:space="preserve"> a different coexistence solution</w:t>
      </w:r>
      <w:r w:rsidR="00681AAE" w:rsidRPr="0047536B">
        <w:rPr>
          <w:color w:val="000000" w:themeColor="text1"/>
        </w:rPr>
        <w:t>—</w:t>
      </w:r>
      <w:r w:rsidR="00ED2AAF" w:rsidRPr="0047536B">
        <w:rPr>
          <w:color w:val="000000" w:themeColor="text1"/>
        </w:rPr>
        <w:t xml:space="preserve">a collision reduction system composed of </w:t>
      </w:r>
      <w:r w:rsidR="00681AAE" w:rsidRPr="0047536B">
        <w:rPr>
          <w:color w:val="000000" w:themeColor="text1"/>
        </w:rPr>
        <w:t xml:space="preserve">wildlife crossing structures and fencing along Highway 3—that </w:t>
      </w:r>
      <w:r w:rsidR="004765A4" w:rsidRPr="0047536B">
        <w:rPr>
          <w:color w:val="000000" w:themeColor="text1"/>
        </w:rPr>
        <w:t xml:space="preserve">will keep wildlife and people safer </w:t>
      </w:r>
      <w:r w:rsidR="007105BA" w:rsidRPr="0047536B">
        <w:rPr>
          <w:color w:val="000000" w:themeColor="text1"/>
        </w:rPr>
        <w:t>in our study area</w:t>
      </w:r>
      <w:r w:rsidR="004765A4" w:rsidRPr="0047536B">
        <w:rPr>
          <w:color w:val="000000" w:themeColor="text1"/>
        </w:rPr>
        <w:t xml:space="preserve">. An ambitious, grassroots project </w:t>
      </w:r>
      <w:r w:rsidR="00F44DF1" w:rsidRPr="0047536B">
        <w:rPr>
          <w:color w:val="000000" w:themeColor="text1"/>
        </w:rPr>
        <w:t xml:space="preserve">broke ground in 2020 that </w:t>
      </w:r>
      <w:r w:rsidR="004765A4" w:rsidRPr="0047536B">
        <w:rPr>
          <w:color w:val="000000" w:themeColor="text1"/>
        </w:rPr>
        <w:t>aim</w:t>
      </w:r>
      <w:r w:rsidR="00F44DF1" w:rsidRPr="0047536B">
        <w:rPr>
          <w:color w:val="000000" w:themeColor="text1"/>
        </w:rPr>
        <w:t xml:space="preserve">s to </w:t>
      </w:r>
      <w:r w:rsidR="004765A4" w:rsidRPr="0047536B">
        <w:rPr>
          <w:color w:val="000000" w:themeColor="text1"/>
        </w:rPr>
        <w:t>fenc</w:t>
      </w:r>
      <w:r w:rsidR="00F44DF1" w:rsidRPr="0047536B">
        <w:rPr>
          <w:color w:val="000000" w:themeColor="text1"/>
        </w:rPr>
        <w:t xml:space="preserve">e </w:t>
      </w:r>
      <w:r w:rsidR="004765A4" w:rsidRPr="0047536B">
        <w:rPr>
          <w:color w:val="000000" w:themeColor="text1"/>
        </w:rPr>
        <w:t>27 kilometers of highway and buil</w:t>
      </w:r>
      <w:r w:rsidR="00F44DF1" w:rsidRPr="0047536B">
        <w:rPr>
          <w:color w:val="000000" w:themeColor="text1"/>
        </w:rPr>
        <w:t>d</w:t>
      </w:r>
      <w:r w:rsidR="004765A4" w:rsidRPr="0047536B">
        <w:rPr>
          <w:color w:val="000000" w:themeColor="text1"/>
        </w:rPr>
        <w:t xml:space="preserve"> </w:t>
      </w:r>
      <w:r w:rsidR="00F44DF1" w:rsidRPr="0047536B">
        <w:rPr>
          <w:color w:val="000000" w:themeColor="text1"/>
        </w:rPr>
        <w:t xml:space="preserve">(n=3) </w:t>
      </w:r>
      <w:r w:rsidR="004765A4" w:rsidRPr="0047536B">
        <w:rPr>
          <w:color w:val="000000" w:themeColor="text1"/>
        </w:rPr>
        <w:t>or retrofit</w:t>
      </w:r>
      <w:r w:rsidR="00F44DF1" w:rsidRPr="0047536B">
        <w:rPr>
          <w:color w:val="000000" w:themeColor="text1"/>
        </w:rPr>
        <w:t xml:space="preserve"> </w:t>
      </w:r>
      <w:r w:rsidR="004765A4" w:rsidRPr="0047536B">
        <w:rPr>
          <w:color w:val="000000" w:themeColor="text1"/>
        </w:rPr>
        <w:t>existing</w:t>
      </w:r>
      <w:r w:rsidR="00F44DF1" w:rsidRPr="0047536B">
        <w:rPr>
          <w:color w:val="000000" w:themeColor="text1"/>
        </w:rPr>
        <w:t xml:space="preserve"> (n=7)</w:t>
      </w:r>
      <w:r w:rsidR="004765A4" w:rsidRPr="0047536B">
        <w:rPr>
          <w:color w:val="000000" w:themeColor="text1"/>
        </w:rPr>
        <w:t xml:space="preserve"> structures to serve as wildlife crossings. This section of highway encompasses </w:t>
      </w:r>
      <w:r w:rsidR="00DC2776" w:rsidRPr="0047536B">
        <w:rPr>
          <w:color w:val="000000" w:themeColor="text1"/>
        </w:rPr>
        <w:t>multiple collision hotspots</w:t>
      </w:r>
      <w:r w:rsidR="00F44DF1" w:rsidRPr="0047536B">
        <w:rPr>
          <w:color w:val="000000" w:themeColor="text1"/>
        </w:rPr>
        <w:t xml:space="preserve"> </w:t>
      </w:r>
      <w:r w:rsidR="00F44DF1" w:rsidRPr="0047536B">
        <w:rPr>
          <w:color w:val="000000" w:themeColor="text1"/>
        </w:rPr>
        <w:fldChar w:fldCharType="begin"/>
      </w:r>
      <w:r w:rsidR="00F44DF1" w:rsidRPr="0047536B">
        <w:rPr>
          <w:color w:val="000000" w:themeColor="text1"/>
        </w:rPr>
        <w:instrText xml:space="preserve"> ADDIN ZOTERO_ITEM CSL_CITATION {"citationID":"SoQ5gAaA","properties":{"formattedCitation":"(Lee et al. 2019)","plainCitation":"(Lee et al. 2019)","noteIndex":0},"citationItems":[{"id":4686,"uris":["http://zotero.org/users/6749014/items/78579RK6"],"itemData":{"id":4686,"type":"report","event-place":"Calgary, Alberta","language":"en","page":"60","publisher":"Miistakis Institute","publisher-place":"Calgary, Alberta","source":"Zotero","title":"Amendment: Highway 3 Transportation Mitigation for Wildlife and Connectivity in Elk Valley of British Columbia","author":[{"family":"Lee","given":"Tracy"},{"family":"Clevenger","given":"Dr Anthony P"},{"family":"Lamb","given":"Dr Clayton"}],"issued":{"date-parts":[["2019"]]}}}],"schema":"https://github.com/citation-style-language/schema/raw/master/csl-citation.json"} </w:instrText>
      </w:r>
      <w:r w:rsidR="00F44DF1" w:rsidRPr="0047536B">
        <w:rPr>
          <w:color w:val="000000" w:themeColor="text1"/>
        </w:rPr>
        <w:fldChar w:fldCharType="separate"/>
      </w:r>
      <w:r w:rsidR="00F44DF1" w:rsidRPr="0047536B">
        <w:rPr>
          <w:noProof/>
          <w:color w:val="000000" w:themeColor="text1"/>
        </w:rPr>
        <w:t>(Lee et al. 2019)</w:t>
      </w:r>
      <w:r w:rsidR="00F44DF1" w:rsidRPr="0047536B">
        <w:rPr>
          <w:color w:val="000000" w:themeColor="text1"/>
        </w:rPr>
        <w:fldChar w:fldCharType="end"/>
      </w:r>
      <w:r w:rsidR="00DF603A" w:rsidRPr="0047536B">
        <w:rPr>
          <w:color w:val="000000" w:themeColor="text1"/>
        </w:rPr>
        <w:t xml:space="preserve">, including </w:t>
      </w:r>
      <w:r w:rsidR="00D1109B" w:rsidRPr="0047536B">
        <w:rPr>
          <w:color w:val="000000" w:themeColor="text1"/>
        </w:rPr>
        <w:t xml:space="preserve">the </w:t>
      </w:r>
      <w:r w:rsidR="00BA02C5" w:rsidRPr="0047536B">
        <w:rPr>
          <w:color w:val="000000" w:themeColor="text1"/>
        </w:rPr>
        <w:t xml:space="preserve">sites </w:t>
      </w:r>
      <w:r w:rsidR="00DF603A" w:rsidRPr="0047536B">
        <w:rPr>
          <w:color w:val="000000" w:themeColor="text1"/>
        </w:rPr>
        <w:t xml:space="preserve">where one collared bear was killed on the highway and where another was known to be struck </w:t>
      </w:r>
      <w:r w:rsidR="00BA02C5" w:rsidRPr="0047536B">
        <w:rPr>
          <w:color w:val="000000" w:themeColor="text1"/>
        </w:rPr>
        <w:t xml:space="preserve">and killed by either a </w:t>
      </w:r>
      <w:r w:rsidR="00DF603A" w:rsidRPr="0047536B">
        <w:rPr>
          <w:color w:val="000000" w:themeColor="text1"/>
        </w:rPr>
        <w:t>vehicle or train.</w:t>
      </w:r>
      <w:r w:rsidR="004765A4" w:rsidRPr="0047536B">
        <w:rPr>
          <w:color w:val="000000" w:themeColor="text1"/>
        </w:rPr>
        <w:t xml:space="preserve"> </w:t>
      </w:r>
      <w:r w:rsidR="00DF603A" w:rsidRPr="0047536B">
        <w:rPr>
          <w:color w:val="000000" w:themeColor="text1"/>
        </w:rPr>
        <w:t>The project is focused on a</w:t>
      </w:r>
      <w:r w:rsidR="004765A4" w:rsidRPr="0047536B">
        <w:rPr>
          <w:color w:val="000000" w:themeColor="text1"/>
        </w:rPr>
        <w:t xml:space="preserve"> significant wildlife corridor connecting Canada and the USA, making it an ideal location for mitigation</w:t>
      </w:r>
      <w:r w:rsidR="001352FC" w:rsidRPr="0047536B">
        <w:rPr>
          <w:color w:val="000000" w:themeColor="text1"/>
        </w:rPr>
        <w:t xml:space="preserve"> </w:t>
      </w:r>
      <w:r w:rsidR="001352FC" w:rsidRPr="0047536B">
        <w:rPr>
          <w:color w:val="000000" w:themeColor="text1"/>
        </w:rPr>
        <w:fldChar w:fldCharType="begin"/>
      </w:r>
      <w:r w:rsidR="00575DFD">
        <w:rPr>
          <w:color w:val="000000" w:themeColor="text1"/>
        </w:rPr>
        <w:instrText xml:space="preserve"> ADDIN ZOTERO_ITEM CSL_CITATION {"citationID":"W3oAvoY7","properties":{"formattedCitation":"(Proctor et al. 2015, Lee et al. 2019, Poole and Lamb 2022)","plainCitation":"(Proctor et al. 2015, Lee et al. 2019, Poole and Lamb 2022)","noteIndex":0},"citationItems":[{"id":1023,"uris":["http://zotero.org/users/6749014/items/DV7MXW32"],"itemData":{"id":1023,"type":"article-journal","abstract":"Fragmentation is a growing threat to wildlife worldwide and managers need solutions to reverse its impacts on species’ populations. Populations of grizzly bears (Ursus arctos), often considered an umbrella and focal species for large mammal conservation, are fragmented by human settlement and major highways in the trans-border region of southern British Columbia, northern Montana, Idaho, and northeastern Washington. To improve prospects for bear movement among 5 small fragmented grizzly bear subpopulations, we asked 2 inter-related questions: Are there preferred linkage habitats for grizzly bears across settled valleys with major highways in the fragmented trans-border region, and if so, could we predict them using a combination of resource selection functions and human settlement patterns? We estimated a resource selection function (RSF) to identify high quality backcountry core habitat and to predict frontcountry linkage areas using global positioning system (GPS) telemetry locations representing an average of 12 relocations per day from 27 grizzly bears (13F, 14M). We used RSF models and data on human presence (building density) to inform cost surfaces for connectivity network analyses identifying linkage areas based on least-cost path, corridor, and circuit theory methods. We identiﬁed 60 trans-border (Canada–USA) linkage areas across all major highways and settlement zones in the Purcell, Selkirk, and Cabinet Mountains encompassing 24% of total highway length. We tested the correspondence of the core and linkage areas predicted from models with grizzly bear use based on bear GPS telemetry locations and movement data. Highway crossings were relatively rare; however, 88% of 122 crossings from 13 of our bears were within predicted linkage areas (mean ¼ 8.3 crossings/bear, SE ¼ 2.8, range 1–31, 3 bears with 1 crossing) indicating bears use linkage habitat that could be predicted with an RSF. Long-term persistence of small fragmented grizzly bear populations will require management of connectivity with larger populations. Linkage areas identiﬁed here could inform such efforts. Ó 2015 The Wildlife Society.","container-title":"The Journal of Wildlife Management","DOI":"10.1002/jwmg.862","ISSN":"0022541X","issue":"4","journalAbbreviation":"Jour. Wild. Mgmt.","language":"en","page":"544-558","source":"DOI.org (Crossref)","title":"Grizzly bear connectivity mapping in the Canada-United States trans-border region: Grizzly Bear Connectivity Mapping","title-short":"Grizzly bear connectivity mapping in the Canada-United States trans-border region","volume":"79","author":[{"family":"Proctor","given":"Michael F."},{"family":"Nielsen","given":"Scott E."},{"family":"Kasworm","given":"Wayne F."},{"family":"Servheen","given":"Chris"},{"family":"Radandt","given":"Thomas G."},{"family":"Machutchon","given":"A. Grant"},{"family":"Boyce","given":"Mark S."}],"issued":{"date-parts":[["2015",4]]}}},{"id":4686,"uris":["http://zotero.org/users/6749014/items/78579RK6"],"itemData":{"id":4686,"type":"report","event-place":"Calgary, Alberta","language":"en","page":"60","publisher":"Miistakis Institute","publisher-place":"Calgary, Alberta","source":"Zotero","title":"Amendment: Highway 3 Transportation Mitigation for Wildlife and Connectivity in Elk Valley of British Columbia","author":[{"family":"Lee","given":"Tracy"},{"family":"Clevenger","given":"Dr Anthony P"},{"family":"Lamb","given":"Dr Clayton"}],"issued":{"date-parts":[["2019"]]}}},{"id":1035,"uris":["http://zotero.org/users/6749014/items/CKMBGBIB"],"itemData":{"id":1035,"type":"report","language":"en","page":"56","publisher":"Sparwood &amp; District Fish &amp; Wildlife Association","source":"Zotero","title":"Migration, movements and survival in a partially migratory elk population in southeast British Columbia","author":[{"family":"Poole","given":"Kim"},{"family":"Lamb","given":"Clayton"}],"issued":{"date-parts":[["2022"]]}}}],"schema":"https://github.com/citation-style-language/schema/raw/master/csl-citation.json"} </w:instrText>
      </w:r>
      <w:r w:rsidR="001352FC" w:rsidRPr="0047536B">
        <w:rPr>
          <w:color w:val="000000" w:themeColor="text1"/>
        </w:rPr>
        <w:fldChar w:fldCharType="separate"/>
      </w:r>
      <w:r w:rsidR="00575DFD">
        <w:rPr>
          <w:noProof/>
          <w:color w:val="000000" w:themeColor="text1"/>
        </w:rPr>
        <w:t>(Proctor et al. 2015, Lee et al. 2019, Poole and Lamb 2022)</w:t>
      </w:r>
      <w:r w:rsidR="001352FC" w:rsidRPr="0047536B">
        <w:rPr>
          <w:color w:val="000000" w:themeColor="text1"/>
        </w:rPr>
        <w:fldChar w:fldCharType="end"/>
      </w:r>
      <w:r w:rsidR="00F44DF1" w:rsidRPr="0047536B">
        <w:rPr>
          <w:color w:val="000000" w:themeColor="text1"/>
        </w:rPr>
        <w:t>. C</w:t>
      </w:r>
      <w:r w:rsidR="00AC4505" w:rsidRPr="0047536B">
        <w:rPr>
          <w:color w:val="000000" w:themeColor="text1"/>
        </w:rPr>
        <w:t>rossing structure</w:t>
      </w:r>
      <w:r w:rsidR="00F97646" w:rsidRPr="0047536B">
        <w:rPr>
          <w:color w:val="000000" w:themeColor="text1"/>
        </w:rPr>
        <w:t>s</w:t>
      </w:r>
      <w:r w:rsidR="00AC4505" w:rsidRPr="0047536B">
        <w:rPr>
          <w:color w:val="000000" w:themeColor="text1"/>
        </w:rPr>
        <w:t xml:space="preserve"> are used by bears regularly in Banff National Park </w:t>
      </w:r>
      <w:r w:rsidR="009342AA" w:rsidRPr="0047536B">
        <w:rPr>
          <w:color w:val="000000" w:themeColor="text1"/>
        </w:rPr>
        <w:fldChar w:fldCharType="begin"/>
      </w:r>
      <w:r w:rsidR="009342AA" w:rsidRPr="0047536B">
        <w:rPr>
          <w:color w:val="000000" w:themeColor="text1"/>
        </w:rPr>
        <w:instrText xml:space="preserve"> ADDIN ZOTERO_ITEM CSL_CITATION {"citationID":"8mADl4Gk","properties":{"formattedCitation":"(Sawaya et al. 2014, Ford et al. 2017)","plainCitation":"(Sawaya et al. 2014, Ford et al. 2017)","noteIndex":0},"citationItems":[{"id":1152,"uris":["http://zotero.org/users/6749014/items/FHVY3B3L"],"itemData":{"id":1152,"type":"article-journal","abstract":"Roads can fragment and isolate wildlife populations, which will eventually decrease genetic diversity within populations. Wildlife crossing structures may counteract these impacts, but most crossings are relatively new, and there is little evidence that they facilitate gene flow. We conducted a three-year research project in Banff National Park, Alberta, to evaluate the effectiveness of wildlife crossings to provide genetic connectivity. Our main objective was to determine how the Trans-Canada Highway and crossing structures along it affect gene flow in grizzly (\n              Ursus arctos\n              ) and black bears (\n              Ursus americanus\n              ). We compared genetic data generated from wildlife crossings with data collected from greater bear populations. We detected a genetic discontinuity at the highway in grizzly bears but not in black bears. We assigned grizzly bears that used crossings to populations north and south of the highway, providing evidence of bidirectional gene flow and genetic admixture. Parentage tests showed that 47% of black bears and 27% of grizzly bears that used crossings successfully bred, including multiple males and females of both species. Differentiating between dispersal and gene flow is difficult, but we documented gene flow by showing migration, reproduction and genetic admixture. We conclude that wildlife crossings allow sufficient gene flow to prevent genetic isolation.","container-title":"Proceedings of the Royal Society B: Biological Sciences","DOI":"10.1098/rspb.2013.1705","ISSN":"0962-8452, 1471-2954","issue":"1780","journalAbbreviation":"Proc. R. Soc. B.","language":"en","page":"20131705","source":"DOI.org (Crossref)","title":"Genetic connectivity for two bear species at wildlife crossing structures in Banff National Park","volume":"281","author":[{"family":"Sawaya","given":"Michael A."},{"family":"Kalinowski","given":"Steven T."},{"family":"Clevenger","given":"Anthony P."}],"issued":{"date-parts":[["2014",4,7]]}}},{"id":279,"uris":["http://zotero.org/users/6749014/items/B5RLDNZ4"],"itemData":{"id":279,"type":"article-journal","abstract":"Crossing structures (i.e., underpasses and overpasses) are becoming a widespread approach to promote movement of wildlife across roads. Studies have shown that species select for different crossing structure designs, yet little is known about intraspeciﬁc variation (i.e., differences among demographic classes) in crossing structure preference. Using data on grizzly bear (Ursus arctos) movement in Banff National Park (AB, Canada), we focused on selection by family groups (adult females travelling with young) and singleton (adult male or female) bears for 5 crossing structure designs distributed among 44 sites. Using data from the world’s longest running monitoring program (1997–2014) on wildlife crossing structure use, we created an economic model to estimate demographic-speciﬁc cost-effectiveness for each crossing structure design. We found that all grizzly bears selected larger and more open structures (overpasses and open-span bridges). Use of these structures has generally increased with time at a rate that exceeds estimates of population growth. Family groups were more selective than singletons and strongly selected overpasses. In spite of singletons’ selection for overpasses and open-span bridges, box culverts were comparable in costeffectiveness. Our results suggest that structure designs targeting the selection of grizzly bear family groups are effective at restoring population connectivity, but a systematic approach to designing highway mitigation also would consider the role of lesser used structures in reducing intraspeciﬁc predation and multispecies connectivity targets. Ó 2017 The Wildlife Society.","container-title":"Wildlife Society Bulletin","DOI":"10.1002/wsb.828","ISSN":"19385463","issue":"4","journalAbbreviation":"Wildl. Soc. Bull.","language":"en","page":"712-719","source":"DOI.org (Crossref)","title":"Road mitigation is a demographic filter for grizzly bears: Road Crossing Behavior in Grizzly Bears","title-short":"Road mitigation is a demographic filter for grizzly bears","volume":"41","author":[{"family":"Ford","given":"Adam T."},{"family":"Barrueto","given":"Mirjam"},{"family":"Clevenger","given":"Anthony P."}],"issued":{"date-parts":[["2017",12]]}}}],"schema":"https://github.com/citation-style-language/schema/raw/master/csl-citation.json"}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(Sawaya et al. 2014, Ford et al. 2017)</w:t>
      </w:r>
      <w:r w:rsidR="009342AA" w:rsidRPr="0047536B">
        <w:rPr>
          <w:color w:val="000000" w:themeColor="text1"/>
        </w:rPr>
        <w:fldChar w:fldCharType="end"/>
      </w:r>
      <w:r w:rsidR="00F44DF1" w:rsidRPr="0047536B">
        <w:rPr>
          <w:color w:val="000000" w:themeColor="text1"/>
        </w:rPr>
        <w:t xml:space="preserve">, and when combined with fencing that excludes wildlife from the roadway, can </w:t>
      </w:r>
      <w:r w:rsidR="00F44DF1" w:rsidRPr="0047536B">
        <w:rPr>
          <w:color w:val="000000" w:themeColor="text1"/>
        </w:rPr>
        <w:lastRenderedPageBreak/>
        <w:t xml:space="preserve">reduce wildlife mortality by up to 96% </w:t>
      </w:r>
      <w:r w:rsidR="00F44DF1" w:rsidRPr="0047536B">
        <w:rPr>
          <w:color w:val="000000" w:themeColor="text1"/>
        </w:rPr>
        <w:fldChar w:fldCharType="begin"/>
      </w:r>
      <w:r w:rsidR="00F44DF1" w:rsidRPr="0047536B">
        <w:rPr>
          <w:color w:val="000000" w:themeColor="text1"/>
        </w:rPr>
        <w:instrText xml:space="preserve"> ADDIN ZOTERO_ITEM CSL_CITATION {"citationID":"jiEilzX3","properties":{"formattedCitation":"(Ford et al. 2022)","plainCitation":"(Ford et al. 2022)","noteIndex":0},"citationItems":[{"id":4848,"uris":["http://zotero.org/users/6749014/items/9SRXW8WX"],"itemData":{"id":4848,"type":"article-journal","abstract":"Wildlife exclusion fencing has become a standard component of highway mitigation systems designed to reduce collisions with large mammals. Past work on the effectiveness of exclusion fencing has relied heavily on control–impact (i.e., space-for-time substitutions) and before–after study designs. These designs limit inference and may confound the effectiveness of mitigation with co-occurring process that also changes the rate of collisions. We used a replicated (\n              n\n              = 2 sites monitored for over 1000 km years combined) before-after-control-impact study design to assess fencing effectiveness along the Trans-Canada Highway in the Rocky Mountains of Canada. We found that collisions declined for common ungulates species (elk, mule deer, and white-tailed deer) by up to 96% but not for large carnivores. The weak response of carnivores is likely due to the combination of fence intrusions and low sample sizes. We calculated realized fencing effectiveness by applying the same change in collision rates observed at control (unfenced) sites as the expected change for adjacent fenced sections. Compared with the apparent fencing effectiveness (i.e., the difference in WVCs rates before and after fencing was installed), the realized estimates of fencing effectiveness declined by 6% at one site and increased by 10% at another site. When factoring in the cost of ungulate collisions to society, fencing provided a net economic gain within 1 year of construction. Over a 10-year period, fencing would provide a net economic gain of &amp;gt; $500,000 per km in reduced collisions. Our study highlights the benefits of long-term monitoring of road mitigation projects and provides evidence of fencing effectiveness for reducing wildlife–vehicle collisions involving large mammals.","container-title":"Frontiers in Conservation Science","DOI":"10.3389/fcosc.2022.935420","ISSN":"2673-611X","journalAbbreviation":"Front. Conserv. Sci.","language":"en","page":"935420","source":"DOI.org (Crossref)","title":"A before-after-control-impact study of wildlife fencing along a highway in the Canadian Rocky Mountains","volume":"3","author":[{"family":"Ford","given":"Adam T."},{"family":"Dorsey","given":"Benjamin"},{"family":"Lee","given":"Tracy S."},{"family":"Clevenger","given":"Anthony P."}],"issued":{"date-parts":[["2022",10,19]]}}}],"schema":"https://github.com/citation-style-language/schema/raw/master/csl-citation.json"} </w:instrText>
      </w:r>
      <w:r w:rsidR="00F44DF1" w:rsidRPr="0047536B">
        <w:rPr>
          <w:color w:val="000000" w:themeColor="text1"/>
        </w:rPr>
        <w:fldChar w:fldCharType="separate"/>
      </w:r>
      <w:r w:rsidR="00F44DF1" w:rsidRPr="0047536B">
        <w:rPr>
          <w:noProof/>
          <w:color w:val="000000" w:themeColor="text1"/>
        </w:rPr>
        <w:t>(Ford et al. 2022)</w:t>
      </w:r>
      <w:r w:rsidR="00F44DF1" w:rsidRPr="0047536B">
        <w:rPr>
          <w:color w:val="000000" w:themeColor="text1"/>
        </w:rPr>
        <w:fldChar w:fldCharType="end"/>
      </w:r>
      <w:r w:rsidR="00F44DF1" w:rsidRPr="0047536B">
        <w:rPr>
          <w:color w:val="000000" w:themeColor="text1"/>
        </w:rPr>
        <w:t xml:space="preserve">. Currently, </w:t>
      </w:r>
      <w:r w:rsidR="00ED2AAF" w:rsidRPr="0047536B">
        <w:rPr>
          <w:color w:val="000000" w:themeColor="text1"/>
        </w:rPr>
        <w:t xml:space="preserve">the only collision reduction system within the core range of grizzly bears occurs in Banff National Park, but the low density of bears in </w:t>
      </w:r>
      <w:r w:rsidR="00223F98">
        <w:rPr>
          <w:color w:val="000000" w:themeColor="text1"/>
        </w:rPr>
        <w:t>Banff</w:t>
      </w:r>
      <w:r w:rsidR="00ED2AAF" w:rsidRPr="0047536B">
        <w:rPr>
          <w:color w:val="000000" w:themeColor="text1"/>
        </w:rPr>
        <w:t xml:space="preserve"> limits sample sizes to measure the systems’ effectiveness on grizzly bears </w:t>
      </w:r>
      <w:r w:rsidR="00ED2AAF" w:rsidRPr="0047536B">
        <w:rPr>
          <w:color w:val="000000" w:themeColor="text1"/>
        </w:rPr>
        <w:fldChar w:fldCharType="begin"/>
      </w:r>
      <w:r w:rsidR="00DF4F04" w:rsidRPr="0047536B">
        <w:rPr>
          <w:color w:val="000000" w:themeColor="text1"/>
        </w:rPr>
        <w:instrText xml:space="preserve"> ADDIN ZOTERO_ITEM CSL_CITATION {"citationID":"K2HAWDoX","properties":{"formattedCitation":"(Ford et al. 2022)","plainCitation":"(Ford et al. 2022)","noteIndex":0},"citationItems":[{"id":4848,"uris":["http://zotero.org/users/6749014/items/9SRXW8WX"],"itemData":{"id":4848,"type":"article-journal","abstract":"Wildlife exclusion fencing has become a standard component of highway mitigation systems designed to reduce collisions with large mammals. Past work on the effectiveness of exclusion fencing has relied heavily on control–impact (i.e., space-for-time substitutions) and before–after study designs. These designs limit inference and may confound the effectiveness of mitigation with co-occurring process that also changes the rate of collisions. We used a replicated (\n              n\n              = 2 sites monitored for over 1000 km years combined) before-after-control-impact study design to assess fencing effectiveness along the Trans-Canada Highway in the Rocky Mountains of Canada. We found that collisions declined for common ungulates species (elk, mule deer, and white-tailed deer) by up to 96% but not for large carnivores. The weak response of carnivores is likely due to the combination of fence intrusions and low sample sizes. We calculated realized fencing effectiveness by applying the same change in collision rates observed at control (unfenced) sites as the expected change for adjacent fenced sections. Compared with the apparent fencing effectiveness (i.e., the difference in WVCs rates before and after fencing was installed), the realized estimates of fencing effectiveness declined by 6% at one site and increased by 10% at another site. When factoring in the cost of ungulate collisions to society, fencing provided a net economic gain within 1 year of construction. Over a 10-year period, fencing would provide a net economic gain of &amp;gt; $500,000 per km in reduced collisions. Our study highlights the benefits of long-term monitoring of road mitigation projects and provides evidence of fencing effectiveness for reducing wildlife–vehicle collisions involving large mammals.","container-title":"Frontiers in Conservation Science","DOI":"10.3389/fcosc.2022.935420","ISSN":"2673-611X","journalAbbreviation":"Front. Conserv. Sci.","language":"en","page":"935420","source":"DOI.org (Crossref)","title":"A before-after-control-impact study of wildlife fencing along a highway in the Canadian Rocky Mountains","volume":"3","author":[{"family":"Ford","given":"Adam T."},{"family":"Dorsey","given":"Benjamin"},{"family":"Lee","given":"Tracy S."},{"family":"Clevenger","given":"Anthony P."}],"issued":{"date-parts":[["2022",10,19]]}}}],"schema":"https://github.com/citation-style-language/schema/raw/master/csl-citation.json"} </w:instrText>
      </w:r>
      <w:r w:rsidR="00ED2AAF" w:rsidRPr="0047536B">
        <w:rPr>
          <w:color w:val="000000" w:themeColor="text1"/>
        </w:rPr>
        <w:fldChar w:fldCharType="separate"/>
      </w:r>
      <w:r w:rsidR="00ED2AAF" w:rsidRPr="0047536B">
        <w:rPr>
          <w:noProof/>
          <w:color w:val="000000" w:themeColor="text1"/>
        </w:rPr>
        <w:t>(Ford et al. 2022)</w:t>
      </w:r>
      <w:r w:rsidR="00ED2AAF" w:rsidRPr="0047536B">
        <w:rPr>
          <w:color w:val="000000" w:themeColor="text1"/>
        </w:rPr>
        <w:fldChar w:fldCharType="end"/>
      </w:r>
      <w:r w:rsidR="00ED2AAF" w:rsidRPr="0047536B">
        <w:rPr>
          <w:color w:val="000000" w:themeColor="text1"/>
        </w:rPr>
        <w:t xml:space="preserve">. </w:t>
      </w:r>
      <w:r w:rsidRPr="0047536B">
        <w:rPr>
          <w:color w:val="000000" w:themeColor="text1"/>
        </w:rPr>
        <w:t>In the Elk Valley the</w:t>
      </w:r>
      <w:r w:rsidR="00ED2AAF" w:rsidRPr="0047536B">
        <w:rPr>
          <w:color w:val="000000" w:themeColor="text1"/>
        </w:rPr>
        <w:t xml:space="preserve"> comparatively higher density of grizzly bears, collisions (Table 1), and the comprehensive “before” data provided here should eventually provide a robust before-after comparison of the Highway 3 projects’ effectiveness. </w:t>
      </w:r>
    </w:p>
    <w:p w14:paraId="430B1A0F" w14:textId="42DB1FAB" w:rsidR="006656A3" w:rsidRPr="00DC6BED" w:rsidRDefault="005420DD" w:rsidP="00DC6BED">
      <w:pPr>
        <w:spacing w:line="480" w:lineRule="auto"/>
        <w:ind w:firstLine="360"/>
        <w:rPr>
          <w:color w:val="000000" w:themeColor="text1"/>
        </w:rPr>
      </w:pPr>
      <w:r w:rsidRPr="0047536B">
        <w:rPr>
          <w:color w:val="000000" w:themeColor="text1"/>
        </w:rPr>
        <w:t>Several emerging trends in human behaviour and stewardship practices suggest the future could be brighter in terms of reduced human-bear conflicts if such practices are adopted at scale. W</w:t>
      </w:r>
      <w:r w:rsidR="00ED2AAF" w:rsidRPr="0047536B">
        <w:rPr>
          <w:color w:val="000000" w:themeColor="text1"/>
        </w:rPr>
        <w:t>e believe that c</w:t>
      </w:r>
      <w:r w:rsidR="00367678" w:rsidRPr="0047536B">
        <w:rPr>
          <w:color w:val="000000" w:themeColor="text1"/>
        </w:rPr>
        <w:t>reating</w:t>
      </w:r>
      <w:r w:rsidR="009E78E0" w:rsidRPr="0047536B">
        <w:rPr>
          <w:color w:val="000000" w:themeColor="text1"/>
        </w:rPr>
        <w:t xml:space="preserve"> programs</w:t>
      </w:r>
      <w:r w:rsidR="00070109" w:rsidRPr="0047536B">
        <w:rPr>
          <w:color w:val="000000" w:themeColor="text1"/>
        </w:rPr>
        <w:t xml:space="preserve"> to support </w:t>
      </w:r>
      <w:r w:rsidR="007105BA" w:rsidRPr="0047536B">
        <w:rPr>
          <w:color w:val="000000" w:themeColor="text1"/>
        </w:rPr>
        <w:t xml:space="preserve">local </w:t>
      </w:r>
      <w:r w:rsidR="00070109" w:rsidRPr="0047536B">
        <w:rPr>
          <w:color w:val="000000" w:themeColor="text1"/>
        </w:rPr>
        <w:t xml:space="preserve">people and the bears who have learned to navigate these challenging </w:t>
      </w:r>
      <w:r w:rsidR="007105BA" w:rsidRPr="0047536B">
        <w:rPr>
          <w:color w:val="000000" w:themeColor="text1"/>
        </w:rPr>
        <w:t>areas</w:t>
      </w:r>
      <w:r w:rsidR="00070109" w:rsidRPr="0047536B">
        <w:rPr>
          <w:color w:val="000000" w:themeColor="text1"/>
        </w:rPr>
        <w:t xml:space="preserve"> will </w:t>
      </w:r>
      <w:r w:rsidR="00C34B4D" w:rsidRPr="0047536B">
        <w:rPr>
          <w:color w:val="000000" w:themeColor="text1"/>
        </w:rPr>
        <w:t>encourage coexistence</w:t>
      </w:r>
      <w:r w:rsidR="00070109" w:rsidRPr="0047536B">
        <w:rPr>
          <w:color w:val="000000" w:themeColor="text1"/>
        </w:rPr>
        <w:t xml:space="preserve"> in the Elk Valley </w:t>
      </w:r>
      <w:r w:rsidR="004B3B92" w:rsidRPr="0047536B">
        <w:rPr>
          <w:color w:val="000000" w:themeColor="text1"/>
        </w:rPr>
        <w:t xml:space="preserve">and </w:t>
      </w:r>
      <w:r w:rsidR="00070109" w:rsidRPr="0047536B">
        <w:rPr>
          <w:color w:val="000000" w:themeColor="text1"/>
        </w:rPr>
        <w:t xml:space="preserve">help redefine what the upper spectrum of coexistence could look like. </w:t>
      </w:r>
    </w:p>
    <w:p w14:paraId="26FB3F08" w14:textId="77777777" w:rsidR="00E75E70" w:rsidRPr="0047536B" w:rsidRDefault="00E75E70" w:rsidP="007E5176">
      <w:pPr>
        <w:spacing w:line="480" w:lineRule="auto"/>
        <w:rPr>
          <w:b/>
          <w:bCs/>
          <w:color w:val="000000" w:themeColor="text1"/>
        </w:rPr>
      </w:pPr>
    </w:p>
    <w:p w14:paraId="677DA0E5" w14:textId="1A42ABD4" w:rsidR="007E5176" w:rsidRPr="0047536B" w:rsidRDefault="00E75E70" w:rsidP="007E5176">
      <w:pPr>
        <w:spacing w:line="480" w:lineRule="auto"/>
        <w:rPr>
          <w:b/>
          <w:bCs/>
          <w:color w:val="000000" w:themeColor="text1"/>
        </w:rPr>
      </w:pPr>
      <w:r w:rsidRPr="0047536B">
        <w:rPr>
          <w:b/>
          <w:bCs/>
          <w:color w:val="000000" w:themeColor="text1"/>
        </w:rPr>
        <w:t>REFERENCES</w:t>
      </w:r>
    </w:p>
    <w:p w14:paraId="1D756FCA" w14:textId="77777777" w:rsidR="00145128" w:rsidRPr="00145128" w:rsidRDefault="00431D66" w:rsidP="00145128">
      <w:pPr>
        <w:pStyle w:val="Bibliography"/>
        <w:rPr>
          <w:color w:val="000000"/>
          <w:lang w:val="en-US"/>
        </w:rPr>
      </w:pPr>
      <w:r w:rsidRPr="0047536B">
        <w:rPr>
          <w:b/>
          <w:bCs/>
          <w:color w:val="000000" w:themeColor="text1"/>
        </w:rPr>
        <w:fldChar w:fldCharType="begin"/>
      </w:r>
      <w:r w:rsidR="00575DFD">
        <w:rPr>
          <w:b/>
          <w:bCs/>
          <w:color w:val="000000" w:themeColor="text1"/>
        </w:rPr>
        <w:instrText xml:space="preserve"> ADDIN ZOTERO_BIBL {"uncited":[],"omitted":[],"custom":[]} CSL_BIBLIOGRAPHY </w:instrText>
      </w:r>
      <w:r w:rsidRPr="0047536B">
        <w:rPr>
          <w:b/>
          <w:bCs/>
          <w:color w:val="000000" w:themeColor="text1"/>
        </w:rPr>
        <w:fldChar w:fldCharType="separate"/>
      </w:r>
      <w:r w:rsidR="00145128" w:rsidRPr="00145128">
        <w:rPr>
          <w:color w:val="000000"/>
          <w:lang w:val="en-US"/>
        </w:rPr>
        <w:t>Apps, C., D. Paetkau, B. N. McLellan, A. N. Hamilton, and B. Bateman. 2014. Grizzly bear population abundance, distribution, and connectivity across British Columbia’s southern Coast Ranges. Page 125. Aspen Wildlife Research and Ministry of Environment, Victoria, British Columbia.</w:t>
      </w:r>
    </w:p>
    <w:p w14:paraId="3D4E6B67" w14:textId="77777777" w:rsidR="00145128" w:rsidRPr="00145128" w:rsidRDefault="00145128" w:rsidP="00145128">
      <w:pPr>
        <w:pStyle w:val="Bibliography"/>
        <w:rPr>
          <w:color w:val="000000"/>
          <w:lang w:val="en-US"/>
        </w:rPr>
      </w:pPr>
      <w:r w:rsidRPr="00145128">
        <w:rPr>
          <w:color w:val="000000"/>
          <w:lang w:val="en-US"/>
        </w:rPr>
        <w:t>Bruskotter, J. T., J. A. Vucetich, M. J. Manfredo, G. R. Karns, C. Wolf, K. Ard, N. H. Carter, J. V. López-Bao, G. Chapron, S. D. Gehrt, and W. J. Ripple. 2017. Modernization, Risk, and Conservation of the World’s Largest Carnivores. BioScience 67:646–655.</w:t>
      </w:r>
    </w:p>
    <w:p w14:paraId="047B3227" w14:textId="77777777" w:rsidR="00145128" w:rsidRPr="00145128" w:rsidRDefault="00145128" w:rsidP="00145128">
      <w:pPr>
        <w:pStyle w:val="Bibliography"/>
        <w:rPr>
          <w:color w:val="000000"/>
          <w:lang w:val="en-US"/>
        </w:rPr>
      </w:pPr>
      <w:r w:rsidRPr="00145128">
        <w:rPr>
          <w:color w:val="000000"/>
          <w:lang w:val="en-US"/>
        </w:rPr>
        <w:t xml:space="preserve">Ciarniello, L. M., M. S. Boyce, D. R. Seip, and D. C. Heard. 2009. Comparison of Grizzly Bear </w:t>
      </w:r>
      <w:r w:rsidRPr="00145128">
        <w:rPr>
          <w:i/>
          <w:iCs/>
          <w:color w:val="000000"/>
          <w:lang w:val="en-US"/>
        </w:rPr>
        <w:t>Ursus arctos</w:t>
      </w:r>
      <w:r w:rsidRPr="00145128">
        <w:rPr>
          <w:color w:val="000000"/>
          <w:lang w:val="en-US"/>
        </w:rPr>
        <w:t xml:space="preserve"> Demographics in Wilderness Mountains Versus a Plateau with Resource Development. Wildlife Biology 15:247–265.</w:t>
      </w:r>
    </w:p>
    <w:p w14:paraId="053FAC95" w14:textId="77777777" w:rsidR="00145128" w:rsidRPr="00145128" w:rsidRDefault="00145128" w:rsidP="00145128">
      <w:pPr>
        <w:pStyle w:val="Bibliography"/>
        <w:rPr>
          <w:color w:val="000000"/>
          <w:lang w:val="en-US"/>
        </w:rPr>
      </w:pPr>
      <w:r w:rsidRPr="00145128">
        <w:rPr>
          <w:color w:val="000000"/>
          <w:lang w:val="en-US"/>
        </w:rPr>
        <w:lastRenderedPageBreak/>
        <w:t>Eﬀord, M. 2022a. secr: Spatially explicit capture-recapture models.</w:t>
      </w:r>
    </w:p>
    <w:p w14:paraId="76CC7C42" w14:textId="77777777" w:rsidR="00145128" w:rsidRPr="00145128" w:rsidRDefault="00145128" w:rsidP="00145128">
      <w:pPr>
        <w:pStyle w:val="Bibliography"/>
        <w:rPr>
          <w:color w:val="000000"/>
          <w:lang w:val="en-US"/>
        </w:rPr>
      </w:pPr>
      <w:r w:rsidRPr="00145128">
        <w:rPr>
          <w:color w:val="000000"/>
          <w:lang w:val="en-US"/>
        </w:rPr>
        <w:t>Eﬀord, M. 2022b. openCR: Open population capture-recapture models.</w:t>
      </w:r>
    </w:p>
    <w:p w14:paraId="1DC7EFA8" w14:textId="77777777" w:rsidR="00145128" w:rsidRPr="00145128" w:rsidRDefault="00145128" w:rsidP="00145128">
      <w:pPr>
        <w:pStyle w:val="Bibliography"/>
        <w:rPr>
          <w:color w:val="000000"/>
          <w:lang w:val="en-US"/>
        </w:rPr>
      </w:pPr>
      <w:r w:rsidRPr="00145128">
        <w:rPr>
          <w:color w:val="000000"/>
          <w:lang w:val="en-US"/>
        </w:rPr>
        <w:t>Eneas, K. L. 2020. Influence of Livestock and Electrified Fences on Livestock Depredation and Habitat Selection by Grizzly Bears in the Mission Valley, Montana. University of Montana.</w:t>
      </w:r>
    </w:p>
    <w:p w14:paraId="1A41C74A" w14:textId="77777777" w:rsidR="00145128" w:rsidRPr="00145128" w:rsidRDefault="00145128" w:rsidP="00145128">
      <w:pPr>
        <w:pStyle w:val="Bibliography"/>
        <w:rPr>
          <w:color w:val="000000"/>
          <w:lang w:val="en-US"/>
        </w:rPr>
      </w:pPr>
      <w:r w:rsidRPr="00145128">
        <w:rPr>
          <w:color w:val="000000"/>
          <w:lang w:val="en-US"/>
        </w:rPr>
        <w:t>Ford, A. T., M. Barrueto, and A. P. Clevenger. 2017. Road mitigation is a demographic filter for grizzly bears: Road Crossing Behavior in Grizzly Bears. Wildlife Society Bulletin 41:712–719.</w:t>
      </w:r>
    </w:p>
    <w:p w14:paraId="688731C1" w14:textId="77777777" w:rsidR="00145128" w:rsidRPr="00145128" w:rsidRDefault="00145128" w:rsidP="00145128">
      <w:pPr>
        <w:pStyle w:val="Bibliography"/>
        <w:rPr>
          <w:color w:val="000000"/>
          <w:lang w:val="en-US"/>
        </w:rPr>
      </w:pPr>
      <w:r w:rsidRPr="00145128">
        <w:rPr>
          <w:color w:val="000000"/>
          <w:lang w:val="en-US"/>
        </w:rPr>
        <w:t>Ford, A. T., B. Dorsey, T. S. Lee, and A. P. Clevenger. 2022. A before-after-control-impact study of wildlife fencing along a highway in the Canadian Rocky Mountains. Frontiers in Conservation Science 3:935420.</w:t>
      </w:r>
    </w:p>
    <w:p w14:paraId="258CAB15" w14:textId="77777777" w:rsidR="00145128" w:rsidRPr="00145128" w:rsidRDefault="00145128" w:rsidP="00145128">
      <w:pPr>
        <w:pStyle w:val="Bibliography"/>
        <w:rPr>
          <w:color w:val="000000"/>
          <w:lang w:val="en-US"/>
        </w:rPr>
      </w:pPr>
      <w:r w:rsidRPr="00145128">
        <w:rPr>
          <w:color w:val="000000"/>
          <w:lang w:val="en-US"/>
        </w:rPr>
        <w:t>Frank, B. 2016. Human–Wildlife Conflicts and the Need to Include Tolerance and Coexistence: An Introductory Comment. Society &amp; Natural Resources 29:738–743.</w:t>
      </w:r>
    </w:p>
    <w:p w14:paraId="208C02AC" w14:textId="77777777" w:rsidR="00145128" w:rsidRPr="00145128" w:rsidRDefault="00145128" w:rsidP="00145128">
      <w:pPr>
        <w:pStyle w:val="Bibliography"/>
        <w:rPr>
          <w:color w:val="000000"/>
          <w:lang w:val="en-US"/>
        </w:rPr>
      </w:pPr>
      <w:r w:rsidRPr="00145128">
        <w:rPr>
          <w:color w:val="000000"/>
          <w:lang w:val="en-US"/>
        </w:rPr>
        <w:t>Garshelis, D. L., M. L. Gibeau, and S. Herrero. 2005. Grizzly Bear Demographics in and around Banff National Park and Kananaskis Country, Alberta. The Journal of Wildlife Management 69:277–297.</w:t>
      </w:r>
    </w:p>
    <w:p w14:paraId="364F433F" w14:textId="77777777" w:rsidR="00145128" w:rsidRPr="00145128" w:rsidRDefault="00145128" w:rsidP="00145128">
      <w:pPr>
        <w:pStyle w:val="Bibliography"/>
        <w:rPr>
          <w:color w:val="000000"/>
          <w:lang w:val="en-US"/>
        </w:rPr>
      </w:pPr>
      <w:r w:rsidRPr="00145128">
        <w:rPr>
          <w:color w:val="000000"/>
          <w:lang w:val="en-US"/>
        </w:rPr>
        <w:t>Garshelis, D. L., K. V. Noyce, and P. L. Coy. 1998. Calculating Average Age of First Reproduction Free of the Biases Prevalent in Bear Studies. Ursus 10:437–447.</w:t>
      </w:r>
    </w:p>
    <w:p w14:paraId="19D39BA9" w14:textId="77777777" w:rsidR="00145128" w:rsidRPr="00145128" w:rsidRDefault="00145128" w:rsidP="00145128">
      <w:pPr>
        <w:pStyle w:val="Bibliography"/>
        <w:rPr>
          <w:color w:val="000000"/>
          <w:lang w:val="en-US"/>
        </w:rPr>
      </w:pPr>
      <w:r w:rsidRPr="00145128">
        <w:rPr>
          <w:color w:val="000000"/>
          <w:lang w:val="en-US"/>
        </w:rPr>
        <w:t>Harris, R. B., C. C. Schwartz, R. D. Mace, and M. A. Haroldson. 2011. Study design and sampling intensity for demographic analyses of bear populations. Ursus 22:24–36.</w:t>
      </w:r>
    </w:p>
    <w:p w14:paraId="660758B7" w14:textId="77777777" w:rsidR="00145128" w:rsidRPr="00145128" w:rsidRDefault="00145128" w:rsidP="00145128">
      <w:pPr>
        <w:pStyle w:val="Bibliography"/>
        <w:rPr>
          <w:color w:val="000000"/>
          <w:lang w:val="en-US"/>
        </w:rPr>
      </w:pPr>
      <w:r w:rsidRPr="00145128">
        <w:rPr>
          <w:color w:val="000000"/>
          <w:lang w:val="en-US"/>
        </w:rPr>
        <w:t>Hatter, I. W., G. Mowat, and B. N. McLellan. 2018. Statistical population reconstruction to evaluate grizzly bear trends in British Columbia, Canada. Ursus 29:1.</w:t>
      </w:r>
    </w:p>
    <w:p w14:paraId="42E358C5" w14:textId="77777777" w:rsidR="00145128" w:rsidRPr="00145128" w:rsidRDefault="00145128" w:rsidP="00145128">
      <w:pPr>
        <w:pStyle w:val="Bibliography"/>
        <w:rPr>
          <w:color w:val="000000"/>
          <w:lang w:val="en-US"/>
        </w:rPr>
      </w:pPr>
      <w:r w:rsidRPr="00145128">
        <w:rPr>
          <w:color w:val="000000"/>
          <w:lang w:val="en-US"/>
        </w:rPr>
        <w:lastRenderedPageBreak/>
        <w:t>Hebblewhite, M., J. A. Hilty, S. Williams, H. Locke, C. Chester, D. Johns, G. Kehm, and W. L. Francis. 2022. Can a large-landscape conservation vision contribute to achieving biodiversity targets? Conservation Science and Practice 4:e588.</w:t>
      </w:r>
    </w:p>
    <w:p w14:paraId="26D153D0" w14:textId="77777777" w:rsidR="00145128" w:rsidRPr="00145128" w:rsidRDefault="00145128" w:rsidP="00145128">
      <w:pPr>
        <w:pStyle w:val="Bibliography"/>
        <w:rPr>
          <w:color w:val="000000"/>
          <w:lang w:val="en-US"/>
        </w:rPr>
      </w:pPr>
      <w:r w:rsidRPr="00145128">
        <w:rPr>
          <w:color w:val="000000"/>
          <w:lang w:val="en-US"/>
        </w:rPr>
        <w:t>Interagency Grizzly Bear Study Team. 2021. Yellowstone Grizzly Bear Investigations 2021: Annual report.</w:t>
      </w:r>
    </w:p>
    <w:p w14:paraId="478908A9" w14:textId="77777777" w:rsidR="00145128" w:rsidRPr="00145128" w:rsidRDefault="00145128" w:rsidP="00145128">
      <w:pPr>
        <w:pStyle w:val="Bibliography"/>
        <w:rPr>
          <w:color w:val="000000"/>
          <w:lang w:val="en-US"/>
        </w:rPr>
      </w:pPr>
      <w:r w:rsidRPr="00145128">
        <w:rPr>
          <w:color w:val="000000"/>
          <w:lang w:val="en-US"/>
        </w:rPr>
        <w:t>Johnson, B. J. 2018. Permeability of three-strand electric fences by black bears and grizzly bears. Montana State University, Bozeman, Montana.</w:t>
      </w:r>
    </w:p>
    <w:p w14:paraId="6F1E1AC7" w14:textId="77777777" w:rsidR="00145128" w:rsidRPr="00145128" w:rsidRDefault="00145128" w:rsidP="00145128">
      <w:pPr>
        <w:pStyle w:val="Bibliography"/>
        <w:rPr>
          <w:color w:val="000000"/>
          <w:lang w:val="en-US"/>
        </w:rPr>
      </w:pPr>
      <w:r w:rsidRPr="00145128">
        <w:rPr>
          <w:color w:val="000000"/>
          <w:lang w:val="en-US"/>
        </w:rPr>
        <w:t>Keay, J. A., C. T. Robbins, and S. D. Farley. 2018. Characteristics of a naturally regulated grizzly bear population. The Journal of Wildlife Management 82:789–801.</w:t>
      </w:r>
    </w:p>
    <w:p w14:paraId="70F626E5" w14:textId="77777777" w:rsidR="00145128" w:rsidRPr="00145128" w:rsidRDefault="00145128" w:rsidP="00145128">
      <w:pPr>
        <w:pStyle w:val="Bibliography"/>
        <w:rPr>
          <w:color w:val="000000"/>
          <w:lang w:val="en-US"/>
        </w:rPr>
      </w:pPr>
      <w:r w:rsidRPr="00145128">
        <w:rPr>
          <w:color w:val="000000"/>
          <w:lang w:val="en-US"/>
        </w:rPr>
        <w:t>Khorozyan, I., and M. Waltert. 2020. Variation and conservation implications of the effectiveness of anti-bear interventions. Scientific Reports 10:15341.</w:t>
      </w:r>
    </w:p>
    <w:p w14:paraId="2E3F20E5" w14:textId="77777777" w:rsidR="00145128" w:rsidRPr="00145128" w:rsidRDefault="00145128" w:rsidP="00145128">
      <w:pPr>
        <w:pStyle w:val="Bibliography"/>
        <w:rPr>
          <w:color w:val="000000"/>
          <w:lang w:val="en-US"/>
        </w:rPr>
      </w:pPr>
      <w:r w:rsidRPr="00145128">
        <w:rPr>
          <w:color w:val="000000"/>
          <w:lang w:val="en-US"/>
        </w:rPr>
        <w:t>Kokko, H. 2006. From Individual Dispersal to Species Ranges: Perspectives for a Changing World. Science 313:789–791.</w:t>
      </w:r>
    </w:p>
    <w:p w14:paraId="46DDB4DA" w14:textId="77777777" w:rsidR="00145128" w:rsidRPr="00145128" w:rsidRDefault="00145128" w:rsidP="00145128">
      <w:pPr>
        <w:pStyle w:val="Bibliography"/>
        <w:rPr>
          <w:color w:val="000000"/>
          <w:lang w:val="en-US"/>
        </w:rPr>
      </w:pPr>
      <w:r w:rsidRPr="00145128">
        <w:rPr>
          <w:color w:val="000000"/>
          <w:lang w:val="en-US"/>
        </w:rPr>
        <w:t>Laliberte, A. S., and W. J. Ripple. 2004. Range Contractions of North American Carnivores and Ungulates. BioScience 54:123.</w:t>
      </w:r>
    </w:p>
    <w:p w14:paraId="426FE9DC" w14:textId="77777777" w:rsidR="00145128" w:rsidRPr="00145128" w:rsidRDefault="00145128" w:rsidP="00145128">
      <w:pPr>
        <w:pStyle w:val="Bibliography"/>
        <w:rPr>
          <w:color w:val="000000"/>
          <w:lang w:val="en-US"/>
        </w:rPr>
      </w:pPr>
      <w:r w:rsidRPr="00145128">
        <w:rPr>
          <w:color w:val="000000"/>
          <w:lang w:val="en-US"/>
        </w:rPr>
        <w:t>Lamb, C. T., A. T. Ford, B. N. McLellan, M. F. Proctor, G. Mowat, L. Ciarniello, S. E. Nielsen, and S. Boutin. 2020. The ecology of human–carnivore coexistence. Proceedings of the National Academy of Sciences 117:17876–17883.</w:t>
      </w:r>
    </w:p>
    <w:p w14:paraId="5A6B6E84" w14:textId="77777777" w:rsidR="00145128" w:rsidRPr="00145128" w:rsidRDefault="00145128" w:rsidP="00145128">
      <w:pPr>
        <w:pStyle w:val="Bibliography"/>
        <w:rPr>
          <w:color w:val="000000"/>
          <w:lang w:val="en-US"/>
        </w:rPr>
      </w:pPr>
      <w:r w:rsidRPr="00145128">
        <w:rPr>
          <w:color w:val="000000"/>
          <w:lang w:val="en-US"/>
        </w:rPr>
        <w:t>Lamb, C. T., A. T. Ford, M. F. Proctor, J. A. Royle, G. Mowat, and S. Boutin. 2019. Genetic tagging in the Anthropocene: scaling ecology from alleles to ecosystems. Ecological Applications 29:e01876.</w:t>
      </w:r>
    </w:p>
    <w:p w14:paraId="667BB6BC" w14:textId="77777777" w:rsidR="00145128" w:rsidRPr="00145128" w:rsidRDefault="00145128" w:rsidP="00145128">
      <w:pPr>
        <w:pStyle w:val="Bibliography"/>
        <w:rPr>
          <w:color w:val="000000"/>
          <w:lang w:val="en-US"/>
        </w:rPr>
      </w:pPr>
      <w:r w:rsidRPr="00145128">
        <w:rPr>
          <w:color w:val="000000"/>
          <w:lang w:val="en-US"/>
        </w:rPr>
        <w:lastRenderedPageBreak/>
        <w:t>Lamb, C. T., G. Mowat, B. N. McLellan, S. E. Nielsen, and S. Boutin. 2017. Forbidden fruit: human settlement and abundant fruit create an ecological trap for an apex omnivore. Journal of Animal Ecology 86:55–65.</w:t>
      </w:r>
    </w:p>
    <w:p w14:paraId="331E4302" w14:textId="77777777" w:rsidR="00145128" w:rsidRPr="00145128" w:rsidRDefault="00145128" w:rsidP="00145128">
      <w:pPr>
        <w:pStyle w:val="Bibliography"/>
        <w:rPr>
          <w:color w:val="000000"/>
          <w:lang w:val="en-US"/>
        </w:rPr>
      </w:pPr>
      <w:r w:rsidRPr="00145128">
        <w:rPr>
          <w:color w:val="000000"/>
          <w:lang w:val="en-US"/>
        </w:rPr>
        <w:t>Lamb, C. T., G. Mowat, A. Reid, L. Smit, M. Proctor, B. N. McLellan, S. E. Nielsen, and S. Boutin. 2018. Effects of habitat quality and access management on the density of a recovering grizzly bear population. Journal of Applied Ecology 55:1406–1417.</w:t>
      </w:r>
    </w:p>
    <w:p w14:paraId="2AFD6F1B" w14:textId="77777777" w:rsidR="00145128" w:rsidRPr="00145128" w:rsidRDefault="00145128" w:rsidP="00145128">
      <w:pPr>
        <w:pStyle w:val="Bibliography"/>
        <w:rPr>
          <w:color w:val="000000"/>
          <w:lang w:val="en-US"/>
        </w:rPr>
      </w:pPr>
      <w:r w:rsidRPr="00145128">
        <w:rPr>
          <w:color w:val="000000"/>
          <w:lang w:val="en-US"/>
        </w:rPr>
        <w:t>Lee, T., D. A. P. Clevenger, and D. C. Lamb. 2019. Amendment: Highway 3 Transportation Mitigation for Wildlife and Connectivity in Elk Valley of British Columbia. Page 60. Miistakis Institute, Calgary, Alberta.</w:t>
      </w:r>
    </w:p>
    <w:p w14:paraId="579C2E4E" w14:textId="77777777" w:rsidR="00145128" w:rsidRPr="00145128" w:rsidRDefault="00145128" w:rsidP="00145128">
      <w:pPr>
        <w:pStyle w:val="Bibliography"/>
        <w:rPr>
          <w:color w:val="000000"/>
          <w:lang w:val="en-US"/>
        </w:rPr>
      </w:pPr>
      <w:r w:rsidRPr="00145128">
        <w:rPr>
          <w:color w:val="000000"/>
          <w:lang w:val="en-US"/>
        </w:rPr>
        <w:t>Lute, M. L., and N. H. Carter. 2020. Are We Coexisting With Carnivores in the American West? Frontiers in Ecology and Evolution 8:48.</w:t>
      </w:r>
    </w:p>
    <w:p w14:paraId="1DA95BD3" w14:textId="77777777" w:rsidR="00145128" w:rsidRPr="00145128" w:rsidRDefault="00145128" w:rsidP="00145128">
      <w:pPr>
        <w:pStyle w:val="Bibliography"/>
        <w:rPr>
          <w:color w:val="000000"/>
          <w:lang w:val="en-US"/>
        </w:rPr>
      </w:pPr>
      <w:r w:rsidRPr="00145128">
        <w:rPr>
          <w:color w:val="000000"/>
          <w:lang w:val="en-US"/>
        </w:rPr>
        <w:t>Mace, R. D., D. W. Carney, T. Chilton-Radandt, S. A. Courville, M. A. Haroldson, R. B. Harris, J. Jonkel, B. Mclellan, M. Madel, T. L. Manley, C. C. Schwartz, C. Servheen, G. Stenhouse, J. S. Waller, and E. Wenum. 2012. Grizzly bear population vital rates and trend in the Northern Continental Divide Ecosystem, Montana: NCDE Grizzly Population Trend. The Journal of Wildlife Management 76:119–128.</w:t>
      </w:r>
    </w:p>
    <w:p w14:paraId="0534804D" w14:textId="77777777" w:rsidR="00145128" w:rsidRPr="00145128" w:rsidRDefault="00145128" w:rsidP="00145128">
      <w:pPr>
        <w:pStyle w:val="Bibliography"/>
        <w:rPr>
          <w:color w:val="000000"/>
          <w:lang w:val="en-US"/>
        </w:rPr>
      </w:pPr>
      <w:r w:rsidRPr="00145128">
        <w:rPr>
          <w:color w:val="000000"/>
          <w:lang w:val="en-US"/>
        </w:rPr>
        <w:t>Manfredo, M. J., E. G. Urquiza-Haas, A. W. Don Carlos, J. T. Bruskotter, and A. M. Dietsch. 2020. How anthropomorphism is changing the social context of modern wildlife conservation. Biological Conservation 241:108297.</w:t>
      </w:r>
    </w:p>
    <w:p w14:paraId="4A2ACADC" w14:textId="77777777" w:rsidR="00145128" w:rsidRPr="00145128" w:rsidRDefault="00145128" w:rsidP="00145128">
      <w:pPr>
        <w:pStyle w:val="Bibliography"/>
        <w:rPr>
          <w:color w:val="000000"/>
          <w:lang w:val="en-US"/>
        </w:rPr>
      </w:pPr>
      <w:r w:rsidRPr="00145128">
        <w:rPr>
          <w:color w:val="000000"/>
          <w:lang w:val="en-US"/>
        </w:rPr>
        <w:t>Mattson, D. J., and T. Merrill. 2002. Extirpations of Grizzly Bears in the Contiguous United States, 1850-2000. Conservation Biology 16:1123–1136.</w:t>
      </w:r>
    </w:p>
    <w:p w14:paraId="66B53F4C" w14:textId="77777777" w:rsidR="00145128" w:rsidRPr="00145128" w:rsidRDefault="00145128" w:rsidP="00145128">
      <w:pPr>
        <w:pStyle w:val="Bibliography"/>
        <w:rPr>
          <w:color w:val="000000"/>
          <w:lang w:val="en-US"/>
        </w:rPr>
      </w:pPr>
      <w:r w:rsidRPr="00145128">
        <w:rPr>
          <w:color w:val="000000"/>
          <w:lang w:val="en-US"/>
        </w:rPr>
        <w:lastRenderedPageBreak/>
        <w:t>McLellan, B. N. 1989. Dynamics of a grizzly bear population during a period of industrial resource extraction. III. Natality and rate of increase. Canadian Journal of Zoology 67:1865–1868.</w:t>
      </w:r>
    </w:p>
    <w:p w14:paraId="524A3D98" w14:textId="77777777" w:rsidR="00145128" w:rsidRPr="00145128" w:rsidRDefault="00145128" w:rsidP="00145128">
      <w:pPr>
        <w:pStyle w:val="Bibliography"/>
        <w:rPr>
          <w:color w:val="000000"/>
          <w:lang w:val="en-US"/>
        </w:rPr>
      </w:pPr>
      <w:r w:rsidRPr="00145128">
        <w:rPr>
          <w:color w:val="000000"/>
          <w:lang w:val="en-US"/>
        </w:rPr>
        <w:t>McLellan, B. N. 2015. Some mechanisms underlying variation in vital rates of grizzly bears on a multiple use landscape. The Journal of Wildlife Management 79:749–765.</w:t>
      </w:r>
    </w:p>
    <w:p w14:paraId="0529DB25" w14:textId="77777777" w:rsidR="00145128" w:rsidRPr="00145128" w:rsidRDefault="00145128" w:rsidP="00145128">
      <w:pPr>
        <w:pStyle w:val="Bibliography"/>
        <w:rPr>
          <w:color w:val="000000"/>
          <w:lang w:val="en-US"/>
        </w:rPr>
      </w:pPr>
      <w:r w:rsidRPr="00145128">
        <w:rPr>
          <w:color w:val="000000"/>
          <w:lang w:val="en-US"/>
        </w:rPr>
        <w:t>McLellan, B. N., G. Mowat, and C. T. Lamb. 2018. Estimating unrecorded human-caused mortalities of grizzly bears in the Flathead Valley, British Columbia, Canada. PeerJ 6:e5781.</w:t>
      </w:r>
    </w:p>
    <w:p w14:paraId="31C8D5A3" w14:textId="77777777" w:rsidR="00145128" w:rsidRPr="00145128" w:rsidRDefault="00145128" w:rsidP="00145128">
      <w:pPr>
        <w:pStyle w:val="Bibliography"/>
        <w:rPr>
          <w:color w:val="000000"/>
          <w:lang w:val="en-US"/>
        </w:rPr>
      </w:pPr>
      <w:r w:rsidRPr="00145128">
        <w:rPr>
          <w:color w:val="000000"/>
          <w:lang w:val="en-US"/>
        </w:rPr>
        <w:t>McLellan, M. L., B. N. McLellan, R. Sollmann, and H. U. Wittmer. 2021. Vital rates of two small populations of brown bears in Canada and range‐wide relationship between population size and trend. Ecology and Evolution 11:3422–3434.</w:t>
      </w:r>
    </w:p>
    <w:p w14:paraId="00B894BA" w14:textId="77777777" w:rsidR="00145128" w:rsidRPr="00145128" w:rsidRDefault="00145128" w:rsidP="00145128">
      <w:pPr>
        <w:pStyle w:val="Bibliography"/>
        <w:rPr>
          <w:color w:val="000000"/>
          <w:lang w:val="en-US"/>
        </w:rPr>
      </w:pPr>
      <w:r w:rsidRPr="00145128">
        <w:rPr>
          <w:color w:val="000000"/>
          <w:lang w:val="en-US"/>
        </w:rPr>
        <w:t>McLoughlin, P. D., M. K. Taylor, H. D. Cluff, R. J. Gau, and R. Mulders. 2003. Demography of barren-ground grizzly bears 81:8.</w:t>
      </w:r>
    </w:p>
    <w:p w14:paraId="442E5420" w14:textId="77777777" w:rsidR="00145128" w:rsidRPr="00145128" w:rsidRDefault="00145128" w:rsidP="00145128">
      <w:pPr>
        <w:pStyle w:val="Bibliography"/>
        <w:rPr>
          <w:color w:val="000000"/>
          <w:lang w:val="en-US"/>
        </w:rPr>
      </w:pPr>
      <w:r w:rsidRPr="00145128">
        <w:rPr>
          <w:color w:val="000000"/>
          <w:lang w:val="en-US"/>
        </w:rPr>
        <w:t>Morehouse, A. T., and M. S. Boyce. 2016. Grizzly bears without borders: Spatially explicit capture-recapture in southwestern Alberta. The Journal of Wildlife Management 80:1152–1166.</w:t>
      </w:r>
    </w:p>
    <w:p w14:paraId="405E1E14" w14:textId="77777777" w:rsidR="00145128" w:rsidRPr="00145128" w:rsidRDefault="00145128" w:rsidP="00145128">
      <w:pPr>
        <w:pStyle w:val="Bibliography"/>
        <w:rPr>
          <w:color w:val="000000"/>
          <w:lang w:val="en-US"/>
        </w:rPr>
      </w:pPr>
      <w:r w:rsidRPr="00145128">
        <w:rPr>
          <w:color w:val="000000"/>
          <w:lang w:val="en-US"/>
        </w:rPr>
        <w:t>Morehouse, A. T., T. A. Graves, N. Mikle, and M. S. Boyce. 2016. Nature vs. Nurture: Evidence for Social Learning of Conflict Behaviour in Grizzly Bears. PLOS ONE 11:e0165425.</w:t>
      </w:r>
    </w:p>
    <w:p w14:paraId="75B4AB05" w14:textId="77777777" w:rsidR="00145128" w:rsidRPr="00145128" w:rsidRDefault="00145128" w:rsidP="00145128">
      <w:pPr>
        <w:pStyle w:val="Bibliography"/>
        <w:rPr>
          <w:color w:val="000000"/>
          <w:lang w:val="en-US"/>
        </w:rPr>
      </w:pPr>
      <w:r w:rsidRPr="00145128">
        <w:rPr>
          <w:color w:val="000000"/>
          <w:lang w:val="en-US"/>
        </w:rPr>
        <w:t>Morehouse, A. T., C. Hughes, N. Manners, J. Bectell, and T. Bruder. 2020. Carnivores and Communities: A Case Study of Human-Carnivore Conflict Mitigation in Southwestern Alberta. Frontiers in Ecology and Evolution 8:2.</w:t>
      </w:r>
    </w:p>
    <w:p w14:paraId="2F11E324" w14:textId="77777777" w:rsidR="00145128" w:rsidRPr="00145128" w:rsidRDefault="00145128" w:rsidP="00145128">
      <w:pPr>
        <w:pStyle w:val="Bibliography"/>
        <w:rPr>
          <w:color w:val="000000"/>
          <w:lang w:val="en-US"/>
        </w:rPr>
      </w:pPr>
      <w:r w:rsidRPr="00145128">
        <w:rPr>
          <w:color w:val="000000"/>
          <w:lang w:val="en-US"/>
        </w:rPr>
        <w:t>Mowat, G., L. Smit, C. Lamb, and N. Faught. 2020. South Rockies grizzly bear inventory: progress report 2006-2019. Page 25. Province of BC, Nelson, BC.</w:t>
      </w:r>
    </w:p>
    <w:p w14:paraId="5C43AD86" w14:textId="77777777" w:rsidR="00145128" w:rsidRPr="00145128" w:rsidRDefault="00145128" w:rsidP="00145128">
      <w:pPr>
        <w:pStyle w:val="Bibliography"/>
        <w:rPr>
          <w:color w:val="000000"/>
          <w:lang w:val="en-US"/>
        </w:rPr>
      </w:pPr>
      <w:r w:rsidRPr="00145128">
        <w:rPr>
          <w:color w:val="000000"/>
          <w:lang w:val="en-US"/>
        </w:rPr>
        <w:lastRenderedPageBreak/>
        <w:t>Peek, J., J. Beecham, D. Garshelis, F. Messier, S. Miller, and D. Strickland. 2003. Management Of Grizzly Bears In British Columbia: A Review By An Independent Scientific Panel. Page 90. Minister of Water, Land and Air Protection Government of British Columbia, Victoria, B.C.</w:t>
      </w:r>
    </w:p>
    <w:p w14:paraId="2B64D887" w14:textId="77777777" w:rsidR="00145128" w:rsidRPr="00145128" w:rsidRDefault="00145128" w:rsidP="00145128">
      <w:pPr>
        <w:pStyle w:val="Bibliography"/>
        <w:rPr>
          <w:color w:val="000000"/>
          <w:lang w:val="en-US"/>
        </w:rPr>
      </w:pPr>
      <w:r w:rsidRPr="00145128">
        <w:rPr>
          <w:color w:val="000000"/>
          <w:lang w:val="en-US"/>
        </w:rPr>
        <w:t>Poole, K., and C. Lamb. 2022. Migration, movements and survival in a partially migratory elk population in southeast British Columbia. Page 56. Sparwood &amp; District Fish &amp; Wildlife Association.</w:t>
      </w:r>
    </w:p>
    <w:p w14:paraId="56D38DA1" w14:textId="77777777" w:rsidR="00145128" w:rsidRPr="00145128" w:rsidRDefault="00145128" w:rsidP="00145128">
      <w:pPr>
        <w:pStyle w:val="Bibliography"/>
        <w:rPr>
          <w:color w:val="000000"/>
          <w:lang w:val="en-US"/>
        </w:rPr>
      </w:pPr>
      <w:r w:rsidRPr="00145128">
        <w:rPr>
          <w:color w:val="000000"/>
          <w:lang w:val="en-US"/>
        </w:rPr>
        <w:t>Proctor, M. F., S. E. Nielsen, W. F. Kasworm, C. Servheen, T. G. Radandt, A. G. Machutchon, and M. S. Boyce. 2015. Grizzly bear connectivity mapping in the Canada-United States trans-border region: Grizzly Bear Connectivity Mapping. The Journal of Wildlife Management 79:544–558.</w:t>
      </w:r>
    </w:p>
    <w:p w14:paraId="0CED4A7C" w14:textId="77777777" w:rsidR="00145128" w:rsidRPr="00145128" w:rsidRDefault="00145128" w:rsidP="00145128">
      <w:pPr>
        <w:pStyle w:val="Bibliography"/>
        <w:rPr>
          <w:color w:val="000000"/>
          <w:lang w:val="en-US"/>
        </w:rPr>
      </w:pPr>
      <w:r w:rsidRPr="00145128">
        <w:rPr>
          <w:color w:val="000000"/>
          <w:lang w:val="en-US"/>
        </w:rPr>
        <w:t>Proctor, M., W. Kasworm, K. Annis, A. MacHutchon, J. Teisberg, T. Radandt, and C. Servheen. 2018. Conservation of Threatened Canada-USA Trans-border Grizzly Bears Linked to Comprehensive Conflict Reduction. Human–Wildlife Interactions 12.</w:t>
      </w:r>
    </w:p>
    <w:p w14:paraId="064F273B" w14:textId="77777777" w:rsidR="00145128" w:rsidRPr="00145128" w:rsidRDefault="00145128" w:rsidP="00145128">
      <w:pPr>
        <w:pStyle w:val="Bibliography"/>
        <w:rPr>
          <w:color w:val="000000"/>
          <w:lang w:val="en-US"/>
        </w:rPr>
      </w:pPr>
      <w:r w:rsidRPr="00145128">
        <w:rPr>
          <w:color w:val="000000"/>
          <w:lang w:val="en-US"/>
        </w:rPr>
        <w:t>R Core Team. 2021. R: A language and environment for statistical computing. R Foundation for Statistical Computing, Vienna, Austria.</w:t>
      </w:r>
    </w:p>
    <w:p w14:paraId="25A0AE0B" w14:textId="77777777" w:rsidR="00145128" w:rsidRPr="00145128" w:rsidRDefault="00145128" w:rsidP="00145128">
      <w:pPr>
        <w:pStyle w:val="Bibliography"/>
        <w:rPr>
          <w:color w:val="000000"/>
          <w:lang w:val="en-US"/>
        </w:rPr>
      </w:pPr>
      <w:r w:rsidRPr="00145128">
        <w:rPr>
          <w:color w:val="000000"/>
          <w:lang w:val="en-US"/>
        </w:rPr>
        <w:t>Sawaya, M. A., S. T. Kalinowski, and A. P. Clevenger. 2014. Genetic connectivity for two bear species at wildlife crossing structures in Banff National Park. Proceedings of the Royal Society B: Biological Sciences 281:20131705.</w:t>
      </w:r>
    </w:p>
    <w:p w14:paraId="2041AAE6" w14:textId="77777777" w:rsidR="00145128" w:rsidRPr="00145128" w:rsidRDefault="00145128" w:rsidP="00145128">
      <w:pPr>
        <w:pStyle w:val="Bibliography"/>
        <w:rPr>
          <w:color w:val="000000"/>
          <w:lang w:val="en-US"/>
        </w:rPr>
      </w:pPr>
      <w:r w:rsidRPr="00145128">
        <w:rPr>
          <w:color w:val="000000"/>
          <w:lang w:val="en-US"/>
        </w:rPr>
        <w:t>Schwartz, C. C., M. A. Haroldson, G. C. White, R. B. Harris, S. Cherry, K. A. Keating, D. Moody, and C. Servheen. 2006. Temporal, Spatial, and Environmental Influences on the Demographics of Grizzly Bears in the Greater Yellowstone Ecosystem. Wildlife Monographs 161:1–68.</w:t>
      </w:r>
    </w:p>
    <w:p w14:paraId="1245F74C" w14:textId="77777777" w:rsidR="00145128" w:rsidRPr="00145128" w:rsidRDefault="00145128" w:rsidP="00145128">
      <w:pPr>
        <w:pStyle w:val="Bibliography"/>
        <w:rPr>
          <w:color w:val="000000"/>
          <w:lang w:val="en-US"/>
        </w:rPr>
      </w:pPr>
      <w:r w:rsidRPr="00145128">
        <w:rPr>
          <w:color w:val="000000"/>
          <w:lang w:val="en-US"/>
        </w:rPr>
        <w:lastRenderedPageBreak/>
        <w:t>Schwartz, C. C., K. A. Keating, H. V. Reynolds, V. G. Barnes, R. A. Sellers, J. E. Swenson, S. D. Miller, B. N. McLellan, J. Keay, R. McCann, M. Gibeau, W. F. Wakkinen, R. D. Mace, W. Kasworm, R. Smith, and S. Herrero. 2003. Reproductive maturation and senescence in the female brown bear:11.</w:t>
      </w:r>
    </w:p>
    <w:p w14:paraId="212CEBDD" w14:textId="77777777" w:rsidR="00145128" w:rsidRPr="00145128" w:rsidRDefault="00145128" w:rsidP="00145128">
      <w:pPr>
        <w:pStyle w:val="Bibliography"/>
        <w:rPr>
          <w:color w:val="000000"/>
          <w:lang w:val="en-US"/>
        </w:rPr>
      </w:pPr>
      <w:r w:rsidRPr="00145128">
        <w:rPr>
          <w:color w:val="000000"/>
          <w:lang w:val="en-US"/>
        </w:rPr>
        <w:t>Smith, T. S., S. Herrero, T. D. Debruyn, and J. M. Wilder. 2008. Efficacy of Bear Deterrent Spray in Alaska. Journal of Wildlife Management 72:640–645.</w:t>
      </w:r>
    </w:p>
    <w:p w14:paraId="53613B2D" w14:textId="77777777" w:rsidR="00145128" w:rsidRPr="00145128" w:rsidRDefault="00145128" w:rsidP="00145128">
      <w:pPr>
        <w:pStyle w:val="Bibliography"/>
        <w:rPr>
          <w:color w:val="000000"/>
          <w:lang w:val="en-US"/>
        </w:rPr>
      </w:pPr>
      <w:r w:rsidRPr="00145128">
        <w:rPr>
          <w:color w:val="000000"/>
          <w:lang w:val="en-US"/>
        </w:rPr>
        <w:t>St. Clair, C. C., J. Backs, A. Friesen, A. Gangadharan, P. Gilhooly, M. Murray, and S. Pollock. 2019. Animal learning may contribute to both problems and solutions for wildlife–train collisions. Philosophical Transactions of the Royal Society B: Biological Sciences 374:20180050.</w:t>
      </w:r>
    </w:p>
    <w:p w14:paraId="54280889" w14:textId="77777777" w:rsidR="00145128" w:rsidRPr="00145128" w:rsidRDefault="00145128" w:rsidP="00145128">
      <w:pPr>
        <w:pStyle w:val="Bibliography"/>
        <w:rPr>
          <w:color w:val="000000"/>
          <w:lang w:val="en-US"/>
        </w:rPr>
      </w:pPr>
      <w:r w:rsidRPr="00145128">
        <w:rPr>
          <w:color w:val="000000"/>
          <w:lang w:val="en-US"/>
        </w:rPr>
        <w:t>Wakkinen, W. L., and W. F. Kasworm. 2004. Demographics and population trends of grizzly bears in the Cabinet–Yaak and Selkirk Ecosystems of British Columbia, Idaho, Montana, and Washington:12.</w:t>
      </w:r>
    </w:p>
    <w:p w14:paraId="1EDC4BC9" w14:textId="77777777" w:rsidR="00145128" w:rsidRPr="00145128" w:rsidRDefault="00145128" w:rsidP="00145128">
      <w:pPr>
        <w:pStyle w:val="Bibliography"/>
        <w:rPr>
          <w:color w:val="000000"/>
          <w:lang w:val="en-US"/>
        </w:rPr>
      </w:pPr>
      <w:r w:rsidRPr="00145128">
        <w:rPr>
          <w:color w:val="000000"/>
          <w:lang w:val="en-US"/>
        </w:rPr>
        <w:t>Whittington, J., M. Hebblewhite, and R. B. Chandler. 2018. Generalized spatial mark-resight models with an application to grizzly bears. Journal of Applied Ecology 55:157–168.</w:t>
      </w:r>
    </w:p>
    <w:p w14:paraId="645AC80A" w14:textId="0D5D209A" w:rsidR="003F6734" w:rsidRPr="0047536B" w:rsidRDefault="00431D66" w:rsidP="00070109">
      <w:pPr>
        <w:spacing w:line="480" w:lineRule="auto"/>
        <w:rPr>
          <w:b/>
          <w:bCs/>
          <w:color w:val="000000" w:themeColor="text1"/>
        </w:rPr>
      </w:pPr>
      <w:r w:rsidRPr="0047536B">
        <w:rPr>
          <w:b/>
          <w:bCs/>
          <w:color w:val="000000" w:themeColor="text1"/>
        </w:rPr>
        <w:fldChar w:fldCharType="end"/>
      </w:r>
    </w:p>
    <w:p w14:paraId="22E052AD" w14:textId="77777777" w:rsidR="006656A3" w:rsidRDefault="006656A3" w:rsidP="0002368A">
      <w:pPr>
        <w:spacing w:line="480" w:lineRule="auto"/>
        <w:rPr>
          <w:b/>
          <w:bCs/>
        </w:rPr>
      </w:pPr>
    </w:p>
    <w:p w14:paraId="4E5C8377" w14:textId="77777777" w:rsidR="006656A3" w:rsidRDefault="006656A3" w:rsidP="0002368A">
      <w:pPr>
        <w:spacing w:line="480" w:lineRule="auto"/>
        <w:rPr>
          <w:b/>
          <w:bCs/>
        </w:rPr>
      </w:pPr>
    </w:p>
    <w:p w14:paraId="3ED8107A" w14:textId="77777777" w:rsidR="006656A3" w:rsidRDefault="006656A3" w:rsidP="0002368A">
      <w:pPr>
        <w:spacing w:line="480" w:lineRule="auto"/>
        <w:rPr>
          <w:b/>
          <w:bCs/>
        </w:rPr>
      </w:pPr>
    </w:p>
    <w:p w14:paraId="77D97C4C" w14:textId="77777777" w:rsidR="006656A3" w:rsidRDefault="006656A3" w:rsidP="0002368A">
      <w:pPr>
        <w:spacing w:line="480" w:lineRule="auto"/>
        <w:rPr>
          <w:b/>
          <w:bCs/>
        </w:rPr>
      </w:pPr>
    </w:p>
    <w:p w14:paraId="4A9272E6" w14:textId="77777777" w:rsidR="006656A3" w:rsidRDefault="006656A3" w:rsidP="0002368A">
      <w:pPr>
        <w:spacing w:line="480" w:lineRule="auto"/>
        <w:rPr>
          <w:b/>
          <w:bCs/>
        </w:rPr>
      </w:pPr>
    </w:p>
    <w:p w14:paraId="6BB3EC26" w14:textId="77777777" w:rsidR="006656A3" w:rsidRDefault="006656A3" w:rsidP="0002368A">
      <w:pPr>
        <w:spacing w:line="480" w:lineRule="auto"/>
        <w:rPr>
          <w:b/>
          <w:bCs/>
        </w:rPr>
      </w:pPr>
    </w:p>
    <w:p w14:paraId="26262303" w14:textId="77777777" w:rsidR="006656A3" w:rsidRDefault="006656A3" w:rsidP="0002368A">
      <w:pPr>
        <w:spacing w:line="480" w:lineRule="auto"/>
        <w:rPr>
          <w:b/>
          <w:bCs/>
        </w:rPr>
      </w:pPr>
    </w:p>
    <w:p w14:paraId="560686DA" w14:textId="77777777" w:rsidR="006656A3" w:rsidRDefault="006656A3" w:rsidP="0002368A">
      <w:pPr>
        <w:spacing w:line="480" w:lineRule="auto"/>
        <w:rPr>
          <w:b/>
          <w:bCs/>
        </w:rPr>
      </w:pPr>
    </w:p>
    <w:p w14:paraId="5057159D" w14:textId="77777777" w:rsidR="006656A3" w:rsidRDefault="006656A3" w:rsidP="0002368A">
      <w:pPr>
        <w:spacing w:line="480" w:lineRule="auto"/>
        <w:rPr>
          <w:b/>
          <w:bCs/>
        </w:rPr>
      </w:pPr>
    </w:p>
    <w:p w14:paraId="69302777" w14:textId="77777777" w:rsidR="006656A3" w:rsidRDefault="006656A3" w:rsidP="0002368A">
      <w:pPr>
        <w:spacing w:line="480" w:lineRule="auto"/>
        <w:rPr>
          <w:b/>
          <w:bCs/>
        </w:rPr>
      </w:pPr>
    </w:p>
    <w:p w14:paraId="2A049891" w14:textId="77777777" w:rsidR="006656A3" w:rsidRDefault="006656A3" w:rsidP="0002368A">
      <w:pPr>
        <w:spacing w:line="480" w:lineRule="auto"/>
        <w:rPr>
          <w:b/>
          <w:bCs/>
        </w:rPr>
      </w:pPr>
    </w:p>
    <w:p w14:paraId="69E71828" w14:textId="77777777" w:rsidR="006656A3" w:rsidRDefault="006656A3" w:rsidP="0002368A">
      <w:pPr>
        <w:spacing w:line="480" w:lineRule="auto"/>
        <w:rPr>
          <w:b/>
          <w:bCs/>
        </w:rPr>
      </w:pPr>
    </w:p>
    <w:p w14:paraId="09AA9645" w14:textId="77777777" w:rsidR="006656A3" w:rsidRDefault="006656A3" w:rsidP="0002368A">
      <w:pPr>
        <w:spacing w:line="480" w:lineRule="auto"/>
        <w:rPr>
          <w:b/>
          <w:bCs/>
        </w:rPr>
      </w:pPr>
    </w:p>
    <w:p w14:paraId="074BEE97" w14:textId="77777777" w:rsidR="006656A3" w:rsidRDefault="006656A3" w:rsidP="0002368A">
      <w:pPr>
        <w:spacing w:line="480" w:lineRule="auto"/>
        <w:rPr>
          <w:b/>
          <w:bCs/>
        </w:rPr>
      </w:pPr>
    </w:p>
    <w:p w14:paraId="33F4FA23" w14:textId="77777777" w:rsidR="006656A3" w:rsidRDefault="006656A3" w:rsidP="0002368A">
      <w:pPr>
        <w:spacing w:line="480" w:lineRule="auto"/>
        <w:rPr>
          <w:b/>
          <w:bCs/>
        </w:rPr>
      </w:pPr>
    </w:p>
    <w:p w14:paraId="2F4D9B2D" w14:textId="77777777" w:rsidR="006656A3" w:rsidRDefault="006656A3" w:rsidP="0002368A">
      <w:pPr>
        <w:spacing w:line="480" w:lineRule="auto"/>
        <w:rPr>
          <w:b/>
          <w:bCs/>
        </w:rPr>
      </w:pPr>
    </w:p>
    <w:p w14:paraId="10E48521" w14:textId="77777777" w:rsidR="006656A3" w:rsidRDefault="006656A3" w:rsidP="0002368A">
      <w:pPr>
        <w:spacing w:line="480" w:lineRule="auto"/>
        <w:rPr>
          <w:b/>
          <w:bCs/>
        </w:rPr>
      </w:pPr>
    </w:p>
    <w:p w14:paraId="63024294" w14:textId="49B79342" w:rsidR="00760509" w:rsidRDefault="006656A3" w:rsidP="006656A3">
      <w:pPr>
        <w:tabs>
          <w:tab w:val="center" w:pos="4680"/>
        </w:tabs>
        <w:spacing w:line="480" w:lineRule="auto"/>
        <w:rPr>
          <w:b/>
          <w:bCs/>
        </w:rPr>
      </w:pPr>
      <w:r w:rsidRPr="006656A3">
        <w:rPr>
          <w:b/>
          <w:bCs/>
        </w:rPr>
        <w:t>FIGURE CAPTIONS</w:t>
      </w:r>
      <w:r>
        <w:rPr>
          <w:b/>
          <w:bCs/>
        </w:rPr>
        <w:tab/>
      </w:r>
    </w:p>
    <w:p w14:paraId="22991575" w14:textId="0F8EF4B9" w:rsidR="006656A3" w:rsidRPr="006656A3" w:rsidRDefault="006656A3" w:rsidP="006656A3">
      <w:pPr>
        <w:tabs>
          <w:tab w:val="center" w:pos="4680"/>
        </w:tabs>
        <w:spacing w:line="480" w:lineRule="auto"/>
        <w:rPr>
          <w:b/>
          <w:bCs/>
        </w:rPr>
      </w:pPr>
      <w:r>
        <w:rPr>
          <w:b/>
          <w:bCs/>
          <w:noProof/>
        </w:rPr>
        <w:lastRenderedPageBreak/>
        <w:drawing>
          <wp:inline distT="0" distB="0" distL="0" distR="0" wp14:anchorId="7A4F218A" wp14:editId="2AF8EF63">
            <wp:extent cx="4903678" cy="612959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03678" cy="6129598"/>
                    </a:xfrm>
                    <a:prstGeom prst="rect">
                      <a:avLst/>
                    </a:prstGeom>
                  </pic:spPr>
                </pic:pic>
              </a:graphicData>
            </a:graphic>
          </wp:inline>
        </w:drawing>
      </w:r>
    </w:p>
    <w:p w14:paraId="689088B5" w14:textId="5C470FDA" w:rsidR="0002368A" w:rsidRPr="0047536B" w:rsidRDefault="0002368A" w:rsidP="0002368A">
      <w:pPr>
        <w:pStyle w:val="Caption"/>
        <w:spacing w:line="480" w:lineRule="auto"/>
        <w:rPr>
          <w:b/>
          <w:bCs/>
          <w:i w:val="0"/>
          <w:iCs w:val="0"/>
          <w:color w:val="000000" w:themeColor="text1"/>
          <w:sz w:val="24"/>
          <w:szCs w:val="24"/>
        </w:rPr>
      </w:pPr>
      <w:bookmarkStart w:id="12" w:name="_Ref100762854"/>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1</w:t>
      </w:r>
      <w:r w:rsidRPr="0047536B">
        <w:rPr>
          <w:i w:val="0"/>
          <w:iCs w:val="0"/>
          <w:color w:val="000000" w:themeColor="text1"/>
          <w:sz w:val="24"/>
          <w:szCs w:val="24"/>
        </w:rPr>
        <w:fldChar w:fldCharType="end"/>
      </w:r>
      <w:bookmarkEnd w:id="12"/>
      <w:r w:rsidRPr="0047536B">
        <w:rPr>
          <w:i w:val="0"/>
          <w:iCs w:val="0"/>
          <w:color w:val="000000" w:themeColor="text1"/>
          <w:sz w:val="24"/>
          <w:szCs w:val="24"/>
        </w:rPr>
        <w:t>. Study area in the Elk Valley of southeast British Columbia between 2016 and 2022 is enclosed by the white line and is the 99% Utilization Distribution of collared bear relocations. Inset map shows the southern range of grizzly bears (dark shaded area) across western North America.</w:t>
      </w:r>
      <w:r w:rsidR="003C376F">
        <w:rPr>
          <w:i w:val="0"/>
          <w:iCs w:val="0"/>
          <w:color w:val="000000" w:themeColor="text1"/>
          <w:sz w:val="24"/>
          <w:szCs w:val="24"/>
        </w:rPr>
        <w:t xml:space="preserve"> Building density from Microsoft Building Footrpints (</w:t>
      </w:r>
      <w:r w:rsidR="003C376F" w:rsidRPr="003C376F">
        <w:rPr>
          <w:i w:val="0"/>
          <w:iCs w:val="0"/>
          <w:color w:val="000000" w:themeColor="text1"/>
          <w:sz w:val="24"/>
          <w:szCs w:val="24"/>
        </w:rPr>
        <w:t>https://github.com/Microsoft/CanadianBuildingFootprints</w:t>
      </w:r>
      <w:r w:rsidR="003C376F">
        <w:rPr>
          <w:i w:val="0"/>
          <w:iCs w:val="0"/>
          <w:color w:val="000000" w:themeColor="text1"/>
          <w:sz w:val="24"/>
          <w:szCs w:val="24"/>
        </w:rPr>
        <w:t>).</w:t>
      </w:r>
    </w:p>
    <w:p w14:paraId="0BD9656C" w14:textId="04994589" w:rsidR="0002368A" w:rsidRPr="0047536B" w:rsidRDefault="006656A3" w:rsidP="0002368A">
      <w:pPr>
        <w:keepNext/>
        <w:spacing w:line="480" w:lineRule="auto"/>
        <w:rPr>
          <w:color w:val="000000" w:themeColor="text1"/>
        </w:rPr>
      </w:pPr>
      <w:r>
        <w:rPr>
          <w:noProof/>
          <w:color w:val="000000" w:themeColor="text1"/>
        </w:rPr>
        <w:lastRenderedPageBreak/>
        <w:drawing>
          <wp:inline distT="0" distB="0" distL="0" distR="0" wp14:anchorId="070D4AE6" wp14:editId="6DD10415">
            <wp:extent cx="5943600" cy="416051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60519"/>
                    </a:xfrm>
                    <a:prstGeom prst="rect">
                      <a:avLst/>
                    </a:prstGeom>
                  </pic:spPr>
                </pic:pic>
              </a:graphicData>
            </a:graphic>
          </wp:inline>
        </w:drawing>
      </w:r>
    </w:p>
    <w:p w14:paraId="2E14864D" w14:textId="77777777" w:rsidR="0002368A" w:rsidRPr="0047536B" w:rsidRDefault="0002368A" w:rsidP="0002368A">
      <w:pPr>
        <w:pStyle w:val="Caption"/>
        <w:spacing w:line="480" w:lineRule="auto"/>
        <w:rPr>
          <w:i w:val="0"/>
          <w:iCs w:val="0"/>
          <w:color w:val="000000" w:themeColor="text1"/>
          <w:sz w:val="24"/>
          <w:szCs w:val="24"/>
        </w:rPr>
      </w:pPr>
      <w:bookmarkStart w:id="13" w:name="_Ref100742102"/>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2</w:t>
      </w:r>
      <w:r w:rsidRPr="0047536B">
        <w:rPr>
          <w:i w:val="0"/>
          <w:iCs w:val="0"/>
          <w:color w:val="000000" w:themeColor="text1"/>
          <w:sz w:val="24"/>
          <w:szCs w:val="24"/>
        </w:rPr>
        <w:fldChar w:fldCharType="end"/>
      </w:r>
      <w:bookmarkEnd w:id="13"/>
      <w:r w:rsidRPr="0047536B">
        <w:rPr>
          <w:i w:val="0"/>
          <w:iCs w:val="0"/>
          <w:color w:val="000000" w:themeColor="text1"/>
          <w:sz w:val="24"/>
          <w:szCs w:val="24"/>
        </w:rPr>
        <w:t>. Elk valley grizzly bear capture, telemetry, and mortality data collected between 2016 and 2022. A) capture locations, B) telemetry and mortality locations, C) capture weight (kg) by sex and age with trend line fitted using locally weighted smoothing (LOESS), and D) percent body fat at capture, measured using bioimpedance.</w:t>
      </w:r>
    </w:p>
    <w:p w14:paraId="5C97DA58" w14:textId="17CF49A0" w:rsidR="0002368A" w:rsidRPr="0047536B" w:rsidRDefault="006656A3" w:rsidP="0002368A">
      <w:pPr>
        <w:pStyle w:val="Caption"/>
        <w:keepNext/>
        <w:spacing w:line="480" w:lineRule="auto"/>
        <w:rPr>
          <w:i w:val="0"/>
          <w:iCs w:val="0"/>
          <w:color w:val="000000" w:themeColor="text1"/>
          <w:sz w:val="24"/>
          <w:szCs w:val="24"/>
        </w:rPr>
      </w:pPr>
      <w:r>
        <w:rPr>
          <w:i w:val="0"/>
          <w:iCs w:val="0"/>
          <w:noProof/>
          <w:color w:val="000000" w:themeColor="text1"/>
          <w:sz w:val="24"/>
          <w:szCs w:val="24"/>
        </w:rPr>
        <w:lastRenderedPageBreak/>
        <w:drawing>
          <wp:inline distT="0" distB="0" distL="0" distR="0" wp14:anchorId="064842A4" wp14:editId="68559D63">
            <wp:extent cx="5943600" cy="552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14:paraId="48A039DC" w14:textId="77777777" w:rsidR="0002368A" w:rsidRPr="0047536B" w:rsidRDefault="0002368A" w:rsidP="0002368A">
      <w:pPr>
        <w:pStyle w:val="Caption"/>
        <w:spacing w:line="480" w:lineRule="auto"/>
        <w:rPr>
          <w:i w:val="0"/>
          <w:iCs w:val="0"/>
          <w:color w:val="000000" w:themeColor="text1"/>
          <w:sz w:val="24"/>
          <w:szCs w:val="24"/>
        </w:rPr>
      </w:pPr>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3</w:t>
      </w:r>
      <w:r w:rsidRPr="0047536B">
        <w:rPr>
          <w:i w:val="0"/>
          <w:iCs w:val="0"/>
          <w:color w:val="000000" w:themeColor="text1"/>
          <w:sz w:val="24"/>
          <w:szCs w:val="24"/>
        </w:rPr>
        <w:fldChar w:fldCharType="end"/>
      </w:r>
      <w:r w:rsidRPr="0047536B">
        <w:rPr>
          <w:i w:val="0"/>
          <w:iCs w:val="0"/>
          <w:color w:val="000000" w:themeColor="text1"/>
          <w:sz w:val="24"/>
          <w:szCs w:val="24"/>
        </w:rPr>
        <w:t xml:space="preserve">. Collage depicting the life, death, and conflict of grizzly bears in the Elk Valley between 2016 and 2022. A) A grizzly bear in the upper Elk River, BC. B) An adult female grizzly bear (EVGF97) killed by a train; her three cubs were also killed in the same collision. C) A subadult female grizzly bear (EVGF54) in the back of a BC Conservation Officer truck with two dead pigs. EVGF54 was shot by a landowner while she was attacking their pigs. The landowner had an electric fence, but it was not maintained and had shorted out due to long vegetation against the fence, rendering it ineffective. D) A young male grizzly bear killed on </w:t>
      </w:r>
      <w:r w:rsidRPr="0047536B">
        <w:rPr>
          <w:i w:val="0"/>
          <w:iCs w:val="0"/>
          <w:color w:val="000000" w:themeColor="text1"/>
          <w:sz w:val="24"/>
          <w:szCs w:val="24"/>
        </w:rPr>
        <w:lastRenderedPageBreak/>
        <w:t>Highway 3 near Hosmer, BC. E) The cost of conflict to landowners. EVGF73 and her cubs’ paws can be seen on the door of this chicken coop that she opened. She and one of her yearling cubs were illegally killed, and not reported, on an adjacent property one year later. F) A subadult grizzly bear in an unpicked crab apple tree in Elkford, BC. G) A grizzly bear eating a road killed deer in the valley bottom.</w:t>
      </w:r>
    </w:p>
    <w:p w14:paraId="45D8893C" w14:textId="54B29792" w:rsidR="0002368A" w:rsidRPr="0047536B" w:rsidRDefault="006656A3" w:rsidP="0002368A">
      <w:pPr>
        <w:keepNext/>
        <w:spacing w:line="480" w:lineRule="auto"/>
        <w:rPr>
          <w:color w:val="000000" w:themeColor="text1"/>
        </w:rPr>
      </w:pPr>
      <w:r>
        <w:rPr>
          <w:noProof/>
          <w:color w:val="000000" w:themeColor="text1"/>
        </w:rPr>
        <w:drawing>
          <wp:inline distT="0" distB="0" distL="0" distR="0" wp14:anchorId="626D8EE8" wp14:editId="0BFD447A">
            <wp:extent cx="5626100" cy="476054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8514" cy="4771051"/>
                    </a:xfrm>
                    <a:prstGeom prst="rect">
                      <a:avLst/>
                    </a:prstGeom>
                  </pic:spPr>
                </pic:pic>
              </a:graphicData>
            </a:graphic>
          </wp:inline>
        </w:drawing>
      </w:r>
    </w:p>
    <w:p w14:paraId="1F15943F" w14:textId="50F69D68" w:rsidR="0002368A" w:rsidRPr="0047536B" w:rsidRDefault="0002368A" w:rsidP="0002368A">
      <w:pPr>
        <w:pStyle w:val="Caption"/>
        <w:spacing w:line="480" w:lineRule="auto"/>
        <w:rPr>
          <w:i w:val="0"/>
          <w:iCs w:val="0"/>
          <w:smallCaps/>
          <w:color w:val="000000" w:themeColor="text1"/>
          <w:sz w:val="24"/>
          <w:szCs w:val="24"/>
          <w:vertAlign w:val="superscript"/>
        </w:rPr>
      </w:pPr>
      <w:bookmarkStart w:id="14" w:name="_Ref119650621"/>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4</w:t>
      </w:r>
      <w:r w:rsidRPr="0047536B">
        <w:rPr>
          <w:i w:val="0"/>
          <w:iCs w:val="0"/>
          <w:color w:val="000000" w:themeColor="text1"/>
          <w:sz w:val="24"/>
          <w:szCs w:val="24"/>
        </w:rPr>
        <w:fldChar w:fldCharType="end"/>
      </w:r>
      <w:bookmarkEnd w:id="14"/>
      <w:r w:rsidRPr="0047536B">
        <w:rPr>
          <w:i w:val="0"/>
          <w:iCs w:val="0"/>
          <w:color w:val="000000" w:themeColor="text1"/>
          <w:sz w:val="24"/>
          <w:szCs w:val="24"/>
        </w:rPr>
        <w:t xml:space="preserve">. Reported human-bear conflicts as recorded in the Wildlife Alert Reporting System in A) the Elk Valley study area between 2016 and 2021, B) seasonally within (A) per year, and C) across the province between 2016 and 2021. The Elk Valley study area in southeast BC has the highest rate of reported human-bear conflicts in the province (~65.3 conflict reports per 10,000 </w:t>
      </w:r>
      <w:r w:rsidRPr="0047536B">
        <w:rPr>
          <w:i w:val="0"/>
          <w:iCs w:val="0"/>
          <w:color w:val="000000" w:themeColor="text1"/>
          <w:sz w:val="24"/>
          <w:szCs w:val="24"/>
        </w:rPr>
        <w:lastRenderedPageBreak/>
        <w:t>sq.km/year). The mean number of conflicts per 10,000 sq.km/year is 5.8 across the province. The Lower Skeena valley near Kitimat and Terrace in west-central BC has a similar rate (64.8) to the Elk Valley.</w:t>
      </w:r>
      <w:r w:rsidR="006656A3">
        <w:rPr>
          <w:i w:val="0"/>
          <w:iCs w:val="0"/>
          <w:smallCaps/>
          <w:noProof/>
          <w:color w:val="000000" w:themeColor="text1"/>
          <w:sz w:val="24"/>
          <w:szCs w:val="24"/>
          <w:vertAlign w:val="superscript"/>
        </w:rPr>
        <w:drawing>
          <wp:inline distT="0" distB="0" distL="0" distR="0" wp14:anchorId="2001770D" wp14:editId="2D65D6E2">
            <wp:extent cx="59436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19E4F960" w14:textId="77777777" w:rsidR="0002368A" w:rsidRPr="0047536B" w:rsidRDefault="0002368A" w:rsidP="0002368A">
      <w:pPr>
        <w:keepNext/>
        <w:spacing w:line="480" w:lineRule="auto"/>
        <w:rPr>
          <w:color w:val="000000" w:themeColor="text1"/>
        </w:rPr>
      </w:pPr>
    </w:p>
    <w:p w14:paraId="003F8C1B" w14:textId="0108E16C" w:rsidR="0002368A" w:rsidRPr="0047536B" w:rsidRDefault="0002368A" w:rsidP="0002368A">
      <w:pPr>
        <w:pStyle w:val="Caption"/>
        <w:spacing w:line="480" w:lineRule="auto"/>
        <w:rPr>
          <w:i w:val="0"/>
          <w:iCs w:val="0"/>
          <w:color w:val="000000" w:themeColor="text1"/>
          <w:sz w:val="24"/>
          <w:szCs w:val="24"/>
        </w:rPr>
      </w:pPr>
      <w:bookmarkStart w:id="15" w:name="_Ref100742256"/>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5</w:t>
      </w:r>
      <w:r w:rsidRPr="0047536B">
        <w:rPr>
          <w:i w:val="0"/>
          <w:iCs w:val="0"/>
          <w:color w:val="000000" w:themeColor="text1"/>
          <w:sz w:val="24"/>
          <w:szCs w:val="24"/>
        </w:rPr>
        <w:fldChar w:fldCharType="end"/>
      </w:r>
      <w:bookmarkEnd w:id="15"/>
      <w:r w:rsidRPr="0047536B">
        <w:rPr>
          <w:i w:val="0"/>
          <w:iCs w:val="0"/>
          <w:color w:val="000000" w:themeColor="text1"/>
          <w:sz w:val="24"/>
          <w:szCs w:val="24"/>
        </w:rPr>
        <w:t xml:space="preserve">. Elk Valley grizzly bear demographic data collected between 2016 and 2022. Distributions represent the density of bootstrapped samples. A) Annual survival rates with standard error bars. B) Reproductive rates with standard error bars. C) Comparison between Elk </w:t>
      </w:r>
      <w:r w:rsidRPr="0047536B">
        <w:rPr>
          <w:i w:val="0"/>
          <w:iCs w:val="0"/>
          <w:color w:val="000000" w:themeColor="text1"/>
          <w:sz w:val="24"/>
          <w:szCs w:val="24"/>
        </w:rPr>
        <w:lastRenderedPageBreak/>
        <w:t>Valley survival rates and published rates from across North America; error bars are 95% C</w:t>
      </w:r>
      <w:r w:rsidR="009946FF">
        <w:rPr>
          <w:i w:val="0"/>
          <w:iCs w:val="0"/>
          <w:color w:val="000000" w:themeColor="text1"/>
          <w:sz w:val="24"/>
          <w:szCs w:val="24"/>
        </w:rPr>
        <w:t>I</w:t>
      </w:r>
      <w:r w:rsidRPr="0047536B">
        <w:rPr>
          <w:i w:val="0"/>
          <w:iCs w:val="0"/>
          <w:color w:val="000000" w:themeColor="text1"/>
          <w:sz w:val="24"/>
          <w:szCs w:val="24"/>
        </w:rPr>
        <w:t>s</w:t>
      </w:r>
      <w:r w:rsidR="007E05A3">
        <w:rPr>
          <w:i w:val="0"/>
          <w:iCs w:val="0"/>
          <w:color w:val="000000" w:themeColor="text1"/>
          <w:sz w:val="24"/>
          <w:szCs w:val="24"/>
        </w:rPr>
        <w:t xml:space="preserve"> </w:t>
      </w:r>
      <w:r w:rsidR="007E05A3">
        <w:rPr>
          <w:i w:val="0"/>
          <w:iCs w:val="0"/>
          <w:color w:val="000000" w:themeColor="text1"/>
          <w:sz w:val="24"/>
          <w:szCs w:val="24"/>
        </w:rPr>
        <w:fldChar w:fldCharType="begin"/>
      </w:r>
      <w:r w:rsidR="00145128">
        <w:rPr>
          <w:i w:val="0"/>
          <w:iCs w:val="0"/>
          <w:color w:val="000000" w:themeColor="text1"/>
          <w:sz w:val="24"/>
          <w:szCs w:val="24"/>
        </w:rPr>
        <w:instrText xml:space="preserve"> ADDIN ZOTERO_ITEM CSL_CITATION {"citationID":"L8Hh2eAi","properties":{"formattedCitation":"(McLoughlin et al. 2003, Wakkinen and Kasworm 2004, Garshelis et al. 2005, Schwartz et al. 2006, Ciarniello et al. 2009, Harris et al. 2011, McLellan 2015, Keay et al. 2018)","plainCitation":"(McLoughlin et al. 2003, Wakkinen and Kasworm 2004, Garshelis et al. 2005, Schwartz et al. 2006, Ciarniello et al. 2009, Harris et al. 2011, McLellan 2015, Keay et al. 2018)","noteIndex":0},"citationItems":[{"id":4593,"uris":["http://zotero.org/users/6749014/items/SUTYL4WC"],"itemData":{"id":4593,"type":"article-journal","abstract":"Between May 1995 and June 1999, we equipped 81 barren-ground grizzly bears (Ursus arctos) with satellite radio collars within a study area of 235 000 km2, centred 400 km northeast of Yellowknife, Northwest Territories, Canada. We used data from radiotelemetry to estimate survival rates, reproductive parameters, and the finite rate of increase of the population (λ). The annual survival rate of adult females was estimated at 0.979 (95% confidence intervals (CI) = 0.955–0.998), while the survival rate of adult males was 0.986 (95% CI = 0.942–1.0). The cub survival rate was 0.737 (95% CI = 0.600–0.844) and the yearling survival rate was 0.683 (95% CI = 0.514–0.821). Cub litter size averaged 2.23 (SE = 0.13, n = 35), while yearling litter size decreased to a mean of 1.86 (SE = 0.12, n = 35). The mean litter size of females with 2-year-olds was 1.85 (SE = 0.15, n = 20). The mean birth interval was 2.8 years (SE = 0.3 years, n = 17). The mean reproductive interval, which is calculated by excluding the loss of whole litters from the sample, was 3.9 years (SE = 0.4 years, n = 9). Mean litter size divided by mean birth interval yielded an annual natality rate of 0.81 cubs per adult female per year. The mean age at first parturition was 8.1 years (SE = 0.5 years, n = 10). We believe the population to be currently stable or slightly increasing (λ = 1.033, 95% CI = 1.008–1.064).","language":"en","page":"8","source":"Zotero","title":"Demography of barren-ground grizzly bears","volume":"81","author":[{"family":"McLoughlin","given":"Philip D"},{"family":"Taylor","given":"Mitchell K"},{"family":"Cluff","given":"H Dean"},{"family":"Gau","given":"Robert J"},{"family":"Mulders","given":"Robert"}],"issued":{"date-parts":[["2003"]]}}},{"id":554,"uris":["http://zotero.org/users/6749014/items/QR543DJX"],"itemData":{"id":554,"type":"article-journal","abstract":"We summarize and report survival and cause-speciﬁc mortality of grizzly bears in the Cabinet–Yaak and Selkirk Mountains recovery zones from 1983–2002 to examine effects on the populations. Fifty-four percent of total known mortality in the Cabinet–Yaak was human-caused (n ¼ 28) and 80% of total known mortality in the Selkirk Mountains was human-caused (n ¼ 40). We investigated demographic values of 53 and 61 radiocollared grizzly bears (Ursus arctos) and attendant offspring in the Cabinet–Yaak and Selkirk Mountains recovery zones, respectively from 1983–2002. Nineteen mortalities of radiocollared animals or offspring were detected in the Cabinet–Yaak sample and 20 in the Selkirk Mountains. Estimated survival rates were 0.929 (95% CI ¼ 0.091) for adult females, 0.847 (95% CI ¼ 0.153) for adult males, 0.771 (95% CI ¼ 0.208) for subadult females, 0.750 (95% CI ¼ 0.520) for subadult males, 0.875 (95% CI ¼ 0.231) for yearlings, and 0.679 (95% CI ¼ 0.179) for cubs in the Cabinet–Yaak. Estimated survival rates for the Selkirk Mountains were 0.936 (95% CI ¼ 0.064) for adult females, 0.908 (95% CI ¼ 0.102) for adult males, 0.900 (95% CI ¼ 0.197) for subadult females, 0.765 (95% CI ¼ 0.176) for subadult males, 0.784 (95% CI ¼ 0.178) for yearlings, and 0.875 (95% CI ¼ 0.125) for cubs. Reproductive rates were 0.291 and 0.284 female cubs/ year/adult female for the Cabinet–Yaak and Selkirk Mountains recovery zones, respectfully. The annual exponential rate of increase (r) was ÿ0.037 for the Cabinet–Yaak recovery zone and 0.018 for the Selkirk Mountains.","language":"en","page":"12","source":"Zotero","title":"Demographics and population trends of grizzly bears in the Cabinet–Yaak and Selkirk Ecosystems of British Columbia, Idaho, Montana, and Washington","author":[{"family":"Wakkinen","given":"Wayne L"},{"family":"Kasworm","given":"Wayne F"}],"issued":{"date-parts":[["2004"]]}}},{"id":376,"uris":["http://zotero.org/users/6749014/items/EB9LHIGB"],"itemData":{"id":376,"type":"article-journal","abstract":"The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A."},{"family":"Moody","given":"Dave"},{"family":"Servheen","given":"Christopher"}],"issued":{"date-parts":[["2006",1]]}}},{"id":641,"uris":["http://zotero.org/users/6749014/items/LL3964HW"],"itemData":{"id":641,"type":"article-journal","abstract":"We studied migration, birth rate and death rate of 59 grizzly bears Ursus arctos on a plateau (N=29) with extensive forestry activities, and adjacent relatively undeveloped mountains (N=30) during 1998-2003, to examine population parameters and/or limiting factors that might have contributed to a large diﬀerence in grizzly bear density between landscapes. Female bears in our low-density area (i.e. plateau) were heavier, in better condition, and more often accompanied by cubs than their mountain counterparts. Survival rates were comparable for adult bears but were signiﬁcantly lower for subadult bears on the plateau. All deaths of bears which lived on the plateau for which cause of death was identiﬁed were human-caused as compared with one of three in the mountains. Plateau bear deaths were highest in fall coinciding with people hunting other species. Density-dependent factors appeared to be more important to mountain bear demographics, whereas bears on the plateau appeared to be limited by human-caused bear mortality. Forest harvest did not appear to have negative eﬀects on reproductive parameters of female bears, but associated towns and roads allowed for high human-caused bear mortality. We did not record female dispersal between landscapes leading us to conclude that dispersal from the mountains is unlikely to oﬀset human-caused mortality on the plateau.","container-title":"Wildlife Biology","DOI":"10.2981/08-080","ISSN":"0909-6396","issue":"3","journalAbbreviation":"Wildlife Biology","language":"en","page":"247-265","source":"DOI.org (Crossref)","title":"Comparison of Grizzly Bear &lt;i&gt;Ursus arctos&lt;/i&gt; Demographics in Wilderness Mountains Versus a Plateau with Resource Development","volume":"15","author":[{"family":"Ciarniello","given":"Lana M."},{"family":"Boyce","given":"Mark S."},{"family":"Seip","given":"Dale R."},{"family":"Heard","given":"Douglas C."}],"issued":{"date-parts":[["2009",9]]}}},{"id":241,"uris":["http://zotero.org/users/6749014/items/4EHWPZY3"],"itemData":{"id":241,"type":"article-journal","abstract":"The rate of population change through time (l) is a fundamental element of a wildlife population’s conservation status, yet estimating it with acceptable precision for bears is difficult. For studies that follow known (usually marked) bears, l can be estimated during some defined time by applying either life-table or matrix projection methods to estimates of individual vital rates. Usually however, confidence intervals surrounding the estimate are broader than one would like. Using an estimator suggested by Doak et al. (2005), we explored the precision to be expected in l from demographic analyses of typical grizzly (Ursus arctos) and American black (U. americanus) bear data sets. We also evaluated some trade-offs among vital rates in sampling strategies. Confidence intervals around l were more sensitive to adding to the duration of a short (e.g., 3 yrs) than a long (e.g., 10 yrs) study, and more sensitive to adding additional bears to studies with small (e.g., 10 adult females/yr) than large (e.g., 30 adult females/yr) sample sizes. Confidence intervals of l projected using process-only variance of vital rates were only slightly smaller than those projected using total variances of vital rates. Under sampling constraints typical of most bear studies, it may be more efficient to invest additional resources into monitoring recruitment and juvenile survival rates of females already a part of the study, than to simply increase the sample size of study females.","container-title":"Ursus","DOI":"10.2192/URSUS-D-10-00028.1","ISSN":"1537-6176, 1938-5439","issue":"1","journalAbbreviation":"Ursus","language":"en","page":"24-36","source":"DOI.org (Crossref)","title":"Study design and sampling intensity for demographic analyses of bear populations","volume":"22","author":[{"family":"Harris","given":"Richard B."},{"family":"Schwartz","given":"Charles C."},{"family":"Mace","given":"Richard D."},{"family":"Haroldson","given":"Mark A."}],"issued":{"date-parts":[["2011",4]]}}},{"id":1268,"uris":["http://zotero.org/users/6749014/items/5PJU6LR8"],"itemData":{"id":1268,"type":"article-journal","abstract":"Understanding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N."}],"issued":{"date-parts":[["2015",7]]}}},{"id":916,"uris":["http://zotero.org/users/6749014/items/2TBS5TKJ"],"itemData":{"id":916,"type":"article-journal","abstract":"Knowledge of density-dependent responses in grizzly bears is largely circumstantial yet critical to managing populations near carrying capacity. We studied grizzly bear (Ursus arctos) body condition and demographics in Denali National Park, Alaska, USA, 1991–1998, and compared our results with data from a nearby heavily hunted population to better understand the characteristics of a naturally regulated bear population. We captured grizzly bears just after den emergence in spring (May) and just before den entrance in fall (Sep). We measured body fat using bioelectrical impedance analysis, estimated bear ages, and ﬁtted adult, subadult, and 2-year-old dependent bears with telemetry-collars. We used capture-mark-resight techniques to estimate density. We estimated grizzly bear density at 37 bears/1,000 km2; density of adult and subadult bears was 27 bears/1,000 km2. Adult females that produced cubs had 40% more fat and 10% more lean mass pre-denning than non-reproductive females but had similar lean mass and similar but very low body fat (8%) post-denning. Adult females that produced cubs lost more fat and lean mass over winter than nonreproductive adult females. The physiological demand on adult females producing cubs was 29 kg of total body mass split evenly between fat mass and lean mass. Females that did not lose cubs during the cubs’ ﬁrst summer averaged more body fat the previous fall than those that lost partial or entire litters. Reproductive rate (0.34) and average litter size (2.1) were high and comparable to increasing populations (l &gt; 0). Age of dependent young at family breakup (2.9 yr) and age of ﬁrst reproduction (7.5 yr) were high and comparable to declining populations (l &lt; 0). Cub (0.34), cub litter (0.43), and yearling survival rates (0.46) were low. Subadult and adult survival rates were high (0.94–1.00) for both sexes. The female age structure was bimodal, suggesting episodic recruitment. The percentage of subadult males was low (3% of population and 10% of male segment). We conclude that the grizzly bear population in Denali National Park was near or at carrying capacity relative to available nutritional resources, adult female access to nutritional resources determined whether cubs were born and the likelihood of their survival, and high dependent bear mortality was the primary factor limiting recruitment and regulating the population. Ó 2018 The Wildlife Society.","container-title":"The Journal of Wildlife Management","DOI":"10.1002/jwmg.21425","ISSN":"0022-541X, 1937-2817","issue":"4","journalAbbreviation":"Jour. Wild. Mgmt.","language":"en","page":"789-801","source":"DOI.org (Crossref)","title":"Characteristics of a naturally regulated grizzly bear population","volume":"82","author":[{"family":"Keay","given":"Jeffrey A."},{"family":"Robbins","given":"Charles T."},{"family":"Farley","given":"Sean D."}],"issued":{"date-parts":[["2018",5]]}}}],"schema":"https://github.com/citation-style-language/schema/raw/master/csl-citation.json"} </w:instrText>
      </w:r>
      <w:r w:rsidR="007E05A3">
        <w:rPr>
          <w:i w:val="0"/>
          <w:iCs w:val="0"/>
          <w:color w:val="000000" w:themeColor="text1"/>
          <w:sz w:val="24"/>
          <w:szCs w:val="24"/>
        </w:rPr>
        <w:fldChar w:fldCharType="separate"/>
      </w:r>
      <w:r w:rsidR="007E05A3">
        <w:rPr>
          <w:i w:val="0"/>
          <w:iCs w:val="0"/>
          <w:noProof/>
          <w:color w:val="000000" w:themeColor="text1"/>
          <w:sz w:val="24"/>
          <w:szCs w:val="24"/>
        </w:rPr>
        <w:t>(McLoughlin et al. 2003, Wakkinen and Kasworm 2004, Garshelis et al. 2005, Schwartz et al. 2006, Ciarniello et al. 2009, Harris et al. 2011, McLellan 2015, Keay et al. 2018)</w:t>
      </w:r>
      <w:r w:rsidR="007E05A3">
        <w:rPr>
          <w:i w:val="0"/>
          <w:iCs w:val="0"/>
          <w:color w:val="000000" w:themeColor="text1"/>
          <w:sz w:val="24"/>
          <w:szCs w:val="24"/>
        </w:rPr>
        <w:fldChar w:fldCharType="end"/>
      </w:r>
      <w:r w:rsidRPr="0047536B">
        <w:rPr>
          <w:i w:val="0"/>
          <w:iCs w:val="0"/>
          <w:color w:val="000000" w:themeColor="text1"/>
          <w:sz w:val="24"/>
          <w:szCs w:val="24"/>
        </w:rPr>
        <w:t>. D) Estimated unrecorded mortality; thick error bars cover 66% of the bootstrapped samples, and thin error bars cover 95%.</w:t>
      </w:r>
    </w:p>
    <w:p w14:paraId="20EE8C13" w14:textId="1F311002" w:rsidR="0002368A" w:rsidRPr="0047536B" w:rsidRDefault="006656A3" w:rsidP="0002368A">
      <w:pPr>
        <w:keepNext/>
        <w:spacing w:line="480" w:lineRule="auto"/>
        <w:rPr>
          <w:color w:val="000000" w:themeColor="text1"/>
        </w:rPr>
      </w:pPr>
      <w:r>
        <w:rPr>
          <w:noProof/>
          <w:color w:val="000000" w:themeColor="text1"/>
        </w:rPr>
        <w:drawing>
          <wp:inline distT="0" distB="0" distL="0" distR="0" wp14:anchorId="383FEBA0" wp14:editId="08FD69E2">
            <wp:extent cx="5943600" cy="544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p>
    <w:p w14:paraId="7A808B71" w14:textId="25F3F02D" w:rsidR="0002368A" w:rsidRPr="0047536B" w:rsidRDefault="0002368A" w:rsidP="0002368A">
      <w:pPr>
        <w:pStyle w:val="Caption"/>
        <w:spacing w:line="480" w:lineRule="auto"/>
        <w:rPr>
          <w:i w:val="0"/>
          <w:iCs w:val="0"/>
          <w:color w:val="000000" w:themeColor="text1"/>
          <w:sz w:val="24"/>
          <w:szCs w:val="24"/>
        </w:rPr>
      </w:pPr>
      <w:bookmarkStart w:id="16" w:name="_Ref110418467"/>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6</w:t>
      </w:r>
      <w:r w:rsidRPr="0047536B">
        <w:rPr>
          <w:i w:val="0"/>
          <w:iCs w:val="0"/>
          <w:color w:val="000000" w:themeColor="text1"/>
          <w:sz w:val="24"/>
          <w:szCs w:val="24"/>
        </w:rPr>
        <w:fldChar w:fldCharType="end"/>
      </w:r>
      <w:bookmarkEnd w:id="16"/>
      <w:r w:rsidRPr="0047536B">
        <w:rPr>
          <w:i w:val="0"/>
          <w:iCs w:val="0"/>
          <w:color w:val="000000" w:themeColor="text1"/>
          <w:sz w:val="24"/>
          <w:szCs w:val="24"/>
        </w:rPr>
        <w:t xml:space="preserve">. Source-sink dynamics in the Elk Valley. A) Known immigrants from Alberta, Canada and Montana, USA into the Elk Valley between 2016 and 2022. These immigrants were all </w:t>
      </w:r>
      <w:r w:rsidRPr="0047536B">
        <w:rPr>
          <w:i w:val="0"/>
          <w:iCs w:val="0"/>
          <w:color w:val="000000" w:themeColor="text1"/>
          <w:sz w:val="24"/>
          <w:szCs w:val="24"/>
        </w:rPr>
        <w:lastRenderedPageBreak/>
        <w:t>young (</w:t>
      </w:r>
      <m:oMath>
        <m:r>
          <w:rPr>
            <w:rFonts w:ascii="Cambria Math" w:hAnsi="Cambria Math"/>
            <w:color w:val="000000" w:themeColor="text1"/>
            <w:sz w:val="24"/>
            <w:szCs w:val="24"/>
          </w:rPr>
          <m:t>≤</m:t>
        </m:r>
      </m:oMath>
      <w:r w:rsidRPr="0047536B">
        <w:rPr>
          <w:i w:val="0"/>
          <w:iCs w:val="0"/>
          <w:color w:val="000000" w:themeColor="text1"/>
          <w:sz w:val="24"/>
          <w:szCs w:val="24"/>
        </w:rPr>
        <w:t>4) males and came from 77-95 km away. B) Intrinsic population growth rate of Elk Valley grizzly bear population (i.e., without immigration and emigration). Thick error bars cover 66% of the bootstrapped samples, and thin error bars cover 95%. C) Abundance of grizzly bears in the Elk Valley estimated from genetic spatial capture-recapture analysis</w:t>
      </w:r>
      <w:r w:rsidR="009946FF">
        <w:rPr>
          <w:i w:val="0"/>
          <w:iCs w:val="0"/>
          <w:color w:val="000000" w:themeColor="text1"/>
          <w:sz w:val="24"/>
          <w:szCs w:val="24"/>
        </w:rPr>
        <w:t xml:space="preserve"> (DNA)</w:t>
      </w:r>
      <w:r w:rsidRPr="0047536B">
        <w:rPr>
          <w:i w:val="0"/>
          <w:iCs w:val="0"/>
          <w:color w:val="000000" w:themeColor="text1"/>
          <w:sz w:val="24"/>
          <w:szCs w:val="24"/>
        </w:rPr>
        <w:t xml:space="preserve"> between 2016 and 2021 and predicted from collar-based intrinsic population growth rate from </w:t>
      </w:r>
      <w:r w:rsidR="009946FF">
        <w:rPr>
          <w:i w:val="0"/>
          <w:iCs w:val="0"/>
          <w:color w:val="000000" w:themeColor="text1"/>
          <w:sz w:val="24"/>
          <w:szCs w:val="24"/>
        </w:rPr>
        <w:t>(</w:t>
      </w:r>
      <w:r w:rsidRPr="0047536B">
        <w:rPr>
          <w:i w:val="0"/>
          <w:iCs w:val="0"/>
          <w:color w:val="000000" w:themeColor="text1"/>
          <w:sz w:val="24"/>
          <w:szCs w:val="24"/>
        </w:rPr>
        <w:t>B</w:t>
      </w:r>
      <w:r w:rsidR="009946FF">
        <w:rPr>
          <w:i w:val="0"/>
          <w:iCs w:val="0"/>
          <w:color w:val="000000" w:themeColor="text1"/>
          <w:sz w:val="24"/>
          <w:szCs w:val="24"/>
        </w:rPr>
        <w:t>, Collar</w:t>
      </w:r>
      <w:r w:rsidRPr="0047536B">
        <w:rPr>
          <w:i w:val="0"/>
          <w:iCs w:val="0"/>
          <w:color w:val="000000" w:themeColor="text1"/>
          <w:sz w:val="24"/>
          <w:szCs w:val="24"/>
        </w:rPr>
        <w:t xml:space="preserve">). </w:t>
      </w:r>
      <w:r w:rsidR="009946FF">
        <w:rPr>
          <w:i w:val="0"/>
          <w:iCs w:val="0"/>
          <w:color w:val="000000" w:themeColor="text1"/>
          <w:sz w:val="24"/>
          <w:szCs w:val="24"/>
        </w:rPr>
        <w:t>P</w:t>
      </w:r>
      <w:r w:rsidRPr="0047536B">
        <w:rPr>
          <w:i w:val="0"/>
          <w:iCs w:val="0"/>
          <w:color w:val="000000" w:themeColor="text1"/>
          <w:sz w:val="24"/>
          <w:szCs w:val="24"/>
        </w:rPr>
        <w:t xml:space="preserve">opulation trends </w:t>
      </w:r>
      <w:r w:rsidR="009946FF">
        <w:rPr>
          <w:i w:val="0"/>
          <w:iCs w:val="0"/>
          <w:color w:val="000000" w:themeColor="text1"/>
          <w:sz w:val="24"/>
          <w:szCs w:val="24"/>
        </w:rPr>
        <w:t xml:space="preserve">were projected out to </w:t>
      </w:r>
      <w:r w:rsidRPr="0047536B">
        <w:rPr>
          <w:i w:val="0"/>
          <w:iCs w:val="0"/>
          <w:color w:val="000000" w:themeColor="text1"/>
          <w:sz w:val="24"/>
          <w:szCs w:val="24"/>
        </w:rPr>
        <w:t xml:space="preserve">2040 </w:t>
      </w:r>
      <w:r w:rsidR="009946FF">
        <w:rPr>
          <w:i w:val="0"/>
          <w:iCs w:val="0"/>
          <w:color w:val="000000" w:themeColor="text1"/>
          <w:sz w:val="24"/>
          <w:szCs w:val="24"/>
        </w:rPr>
        <w:t>for the total population (DNA) using the 2016-2021 growth rate from the open s</w:t>
      </w:r>
      <w:r w:rsidR="009946FF" w:rsidRPr="0047536B">
        <w:rPr>
          <w:i w:val="0"/>
          <w:iCs w:val="0"/>
          <w:color w:val="000000" w:themeColor="text1"/>
          <w:sz w:val="24"/>
          <w:szCs w:val="24"/>
        </w:rPr>
        <w:t xml:space="preserve">patial capture-recapture </w:t>
      </w:r>
      <w:r w:rsidR="009946FF">
        <w:rPr>
          <w:i w:val="0"/>
          <w:iCs w:val="0"/>
          <w:color w:val="000000" w:themeColor="text1"/>
          <w:sz w:val="24"/>
          <w:szCs w:val="24"/>
        </w:rPr>
        <w:t>model,</w:t>
      </w:r>
      <w:r w:rsidRPr="0047536B">
        <w:rPr>
          <w:i w:val="0"/>
          <w:iCs w:val="0"/>
          <w:color w:val="000000" w:themeColor="text1"/>
          <w:sz w:val="24"/>
          <w:szCs w:val="24"/>
        </w:rPr>
        <w:t xml:space="preserve"> and</w:t>
      </w:r>
      <w:r w:rsidR="009946FF">
        <w:rPr>
          <w:i w:val="0"/>
          <w:iCs w:val="0"/>
          <w:color w:val="000000" w:themeColor="text1"/>
          <w:sz w:val="24"/>
          <w:szCs w:val="24"/>
        </w:rPr>
        <w:t xml:space="preserve"> for a simulated population without</w:t>
      </w:r>
      <w:r w:rsidRPr="0047536B">
        <w:rPr>
          <w:i w:val="0"/>
          <w:iCs w:val="0"/>
          <w:color w:val="000000" w:themeColor="text1"/>
          <w:sz w:val="24"/>
          <w:szCs w:val="24"/>
        </w:rPr>
        <w:t xml:space="preserve"> </w:t>
      </w:r>
      <w:r w:rsidR="009946FF">
        <w:rPr>
          <w:i w:val="0"/>
          <w:iCs w:val="0"/>
          <w:color w:val="000000" w:themeColor="text1"/>
          <w:sz w:val="24"/>
          <w:szCs w:val="24"/>
        </w:rPr>
        <w:t xml:space="preserve">immigration (Collar). </w:t>
      </w:r>
    </w:p>
    <w:p w14:paraId="7D3FF799" w14:textId="55C472DD" w:rsidR="0002368A" w:rsidRPr="0047536B" w:rsidRDefault="0002368A" w:rsidP="0002368A"/>
    <w:p w14:paraId="6C7778C0" w14:textId="0B75E96D" w:rsidR="0047536B" w:rsidRPr="0047536B" w:rsidRDefault="0047536B" w:rsidP="0002368A"/>
    <w:p w14:paraId="4588B0D9" w14:textId="0CFD8200" w:rsidR="0047536B" w:rsidRPr="0047536B" w:rsidRDefault="0047536B" w:rsidP="0002368A"/>
    <w:p w14:paraId="7470E275" w14:textId="0A0C2ABE" w:rsidR="0047536B" w:rsidRPr="0047536B" w:rsidRDefault="0047536B" w:rsidP="0002368A"/>
    <w:p w14:paraId="0FD075B2" w14:textId="387F62E1" w:rsidR="0047536B" w:rsidRPr="0047536B" w:rsidRDefault="0047536B" w:rsidP="0002368A"/>
    <w:p w14:paraId="0A012716" w14:textId="77777777" w:rsidR="0047536B" w:rsidRPr="0047536B" w:rsidRDefault="0047536B" w:rsidP="0002368A"/>
    <w:p w14:paraId="7A819343" w14:textId="28596696" w:rsidR="0002368A" w:rsidRPr="006656A3" w:rsidRDefault="006656A3" w:rsidP="0002368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contextualSpacing/>
        <w:outlineLvl w:val="0"/>
        <w:rPr>
          <w:b/>
          <w:bCs/>
        </w:rPr>
      </w:pPr>
      <w:r w:rsidRPr="006656A3">
        <w:rPr>
          <w:b/>
          <w:bCs/>
        </w:rPr>
        <w:t>TABLES</w:t>
      </w:r>
    </w:p>
    <w:p w14:paraId="57FB5E5C" w14:textId="77777777" w:rsidR="0002368A" w:rsidRPr="0047536B" w:rsidRDefault="0002368A" w:rsidP="0002368A">
      <w:pPr>
        <w:pStyle w:val="Caption"/>
        <w:keepNext/>
        <w:spacing w:line="480" w:lineRule="auto"/>
        <w:rPr>
          <w:i w:val="0"/>
          <w:iCs w:val="0"/>
          <w:color w:val="000000" w:themeColor="text1"/>
          <w:sz w:val="24"/>
          <w:szCs w:val="24"/>
        </w:rPr>
      </w:pPr>
      <w:bookmarkStart w:id="17" w:name="_Ref100742234"/>
      <w:r w:rsidRPr="0047536B">
        <w:rPr>
          <w:i w:val="0"/>
          <w:iCs w:val="0"/>
          <w:color w:val="000000" w:themeColor="text1"/>
          <w:sz w:val="24"/>
          <w:szCs w:val="24"/>
        </w:rPr>
        <w:t xml:space="preserve">Table </w:t>
      </w:r>
      <w:bookmarkEnd w:id="17"/>
      <w:r w:rsidRPr="0047536B">
        <w:rPr>
          <w:i w:val="0"/>
          <w:iCs w:val="0"/>
          <w:color w:val="000000" w:themeColor="text1"/>
          <w:sz w:val="24"/>
          <w:szCs w:val="24"/>
        </w:rPr>
        <w:t xml:space="preserve">1. Mortality of collared animals while monitored, as well as human-caused grizzly mortalities reported in the CI database, and the number of ear-tagged animals known to have died by each mortality source between 2016 and 2022. The collar fates method estimates underreporting using unreported/monitored for actively collared animals killed by human causes (n=13). Unreported but monitored animals are shown in brackets. The CI ratio method uses the approach of </w:t>
      </w:r>
      <w:r w:rsidRPr="0047536B">
        <w:rPr>
          <w:i w:val="0"/>
          <w:iCs w:val="0"/>
          <w:noProof/>
          <w:color w:val="000000" w:themeColor="text1"/>
          <w:sz w:val="24"/>
          <w:szCs w:val="24"/>
        </w:rPr>
        <w:t>McLellan et al. (2018) and compares the number of bears killed by COS with functioning radiocollars to those killed by other sources, for bears wearing functioning radiocollars and for uncollared bears recorded in the CI database.</w:t>
      </w:r>
      <w:r w:rsidRPr="0047536B">
        <w:rPr>
          <w:i w:val="0"/>
          <w:iCs w:val="0"/>
          <w:color w:val="000000" w:themeColor="text1"/>
          <w:sz w:val="24"/>
          <w:szCs w:val="24"/>
        </w:rPr>
        <w:t xml:space="preserve"> The ear tag ratio method uses the return ratio of ear tags of previously live-captured animals to radiocollar-monitored animals </w:t>
      </w:r>
      <w:r w:rsidRPr="0047536B">
        <w:rPr>
          <w:i w:val="0"/>
          <w:iCs w:val="0"/>
          <w:color w:val="000000" w:themeColor="text1"/>
          <w:sz w:val="24"/>
          <w:szCs w:val="24"/>
        </w:rPr>
        <w:lastRenderedPageBreak/>
        <w:t>for COS kills and creates an expected number of tags returned for each mortality source, which is then used to calculate an unreported rate via 1-(returned/expected)</w:t>
      </w:r>
      <w:r w:rsidRPr="0047536B">
        <w:rPr>
          <w:i w:val="0"/>
          <w:iCs w:val="0"/>
          <w:noProof/>
          <w:color w:val="000000" w:themeColor="text1"/>
          <w:sz w:val="24"/>
          <w:szCs w:val="24"/>
        </w:rPr>
        <w:t>.</w:t>
      </w:r>
    </w:p>
    <w:tbl>
      <w:tblPr>
        <w:tblStyle w:val="ListTable6Colorful1"/>
        <w:tblW w:w="11506" w:type="dxa"/>
        <w:tblInd w:w="-993" w:type="dxa"/>
        <w:tblLayout w:type="fixed"/>
        <w:tblLook w:val="06A0" w:firstRow="1" w:lastRow="0" w:firstColumn="1" w:lastColumn="0" w:noHBand="1" w:noVBand="1"/>
      </w:tblPr>
      <w:tblGrid>
        <w:gridCol w:w="2552"/>
        <w:gridCol w:w="1325"/>
        <w:gridCol w:w="1085"/>
        <w:gridCol w:w="1344"/>
        <w:gridCol w:w="1300"/>
        <w:gridCol w:w="1300"/>
        <w:gridCol w:w="1300"/>
        <w:gridCol w:w="1300"/>
      </w:tblGrid>
      <w:tr w:rsidR="0002368A" w:rsidRPr="0047536B" w14:paraId="475137DB" w14:textId="77777777" w:rsidTr="0014512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15FD459" w14:textId="77777777" w:rsidR="0002368A" w:rsidRPr="0047536B" w:rsidRDefault="0002368A" w:rsidP="0057063F">
            <w:pPr>
              <w:rPr>
                <w:color w:val="000000"/>
              </w:rPr>
            </w:pPr>
            <w:r w:rsidRPr="0047536B">
              <w:rPr>
                <w:color w:val="000000"/>
              </w:rPr>
              <w:t>Cause</w:t>
            </w:r>
          </w:p>
        </w:tc>
        <w:tc>
          <w:tcPr>
            <w:tcW w:w="1325" w:type="dxa"/>
            <w:noWrap/>
            <w:hideMark/>
          </w:tcPr>
          <w:p w14:paraId="34624DDF" w14:textId="5DEA7ED9" w:rsidR="0002368A" w:rsidRPr="0047536B" w:rsidRDefault="009946FF" w:rsidP="0057063F">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Collared mortalities (unreported)</w:t>
            </w:r>
          </w:p>
        </w:tc>
        <w:tc>
          <w:tcPr>
            <w:tcW w:w="1085" w:type="dxa"/>
            <w:noWrap/>
            <w:hideMark/>
          </w:tcPr>
          <w:p w14:paraId="3A52414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CI reported</w:t>
            </w:r>
          </w:p>
        </w:tc>
        <w:tc>
          <w:tcPr>
            <w:tcW w:w="1344" w:type="dxa"/>
            <w:noWrap/>
            <w:hideMark/>
          </w:tcPr>
          <w:p w14:paraId="009FDFE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tagged returned (reported)</w:t>
            </w:r>
          </w:p>
        </w:tc>
        <w:tc>
          <w:tcPr>
            <w:tcW w:w="1300" w:type="dxa"/>
            <w:noWrap/>
            <w:hideMark/>
          </w:tcPr>
          <w:p w14:paraId="105E1603"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tagged expected</w:t>
            </w:r>
          </w:p>
        </w:tc>
        <w:tc>
          <w:tcPr>
            <w:tcW w:w="1300" w:type="dxa"/>
            <w:noWrap/>
            <w:hideMark/>
          </w:tcPr>
          <w:p w14:paraId="047F2A31"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(collar method)</w:t>
            </w:r>
          </w:p>
        </w:tc>
        <w:tc>
          <w:tcPr>
            <w:tcW w:w="1300" w:type="dxa"/>
            <w:noWrap/>
            <w:hideMark/>
          </w:tcPr>
          <w:p w14:paraId="1D824227"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(CI method)</w:t>
            </w:r>
          </w:p>
        </w:tc>
        <w:tc>
          <w:tcPr>
            <w:tcW w:w="1300" w:type="dxa"/>
            <w:noWrap/>
            <w:hideMark/>
          </w:tcPr>
          <w:p w14:paraId="293091A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(eartag method)</w:t>
            </w:r>
          </w:p>
        </w:tc>
      </w:tr>
      <w:tr w:rsidR="0002368A" w:rsidRPr="0047536B" w14:paraId="28140552"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11D8AFE1" w14:textId="77777777" w:rsidR="0002368A" w:rsidRPr="0047536B" w:rsidRDefault="0002368A" w:rsidP="0057063F">
            <w:pPr>
              <w:rPr>
                <w:color w:val="000000"/>
              </w:rPr>
            </w:pPr>
            <w:r w:rsidRPr="0047536B">
              <w:rPr>
                <w:color w:val="000000"/>
              </w:rPr>
              <w:t>Conflict</w:t>
            </w:r>
          </w:p>
        </w:tc>
        <w:tc>
          <w:tcPr>
            <w:tcW w:w="1325" w:type="dxa"/>
            <w:noWrap/>
            <w:hideMark/>
          </w:tcPr>
          <w:p w14:paraId="40E0085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 (2)</w:t>
            </w:r>
          </w:p>
        </w:tc>
        <w:tc>
          <w:tcPr>
            <w:tcW w:w="1085" w:type="dxa"/>
            <w:noWrap/>
            <w:hideMark/>
          </w:tcPr>
          <w:p w14:paraId="6DAC64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44" w:type="dxa"/>
            <w:noWrap/>
            <w:hideMark/>
          </w:tcPr>
          <w:p w14:paraId="098C984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w:t>
            </w:r>
          </w:p>
        </w:tc>
        <w:tc>
          <w:tcPr>
            <w:tcW w:w="1300" w:type="dxa"/>
            <w:noWrap/>
            <w:hideMark/>
          </w:tcPr>
          <w:p w14:paraId="71BB760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18</w:t>
            </w:r>
          </w:p>
        </w:tc>
        <w:tc>
          <w:tcPr>
            <w:tcW w:w="1300" w:type="dxa"/>
            <w:noWrap/>
            <w:hideMark/>
          </w:tcPr>
          <w:p w14:paraId="3FAC8D6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w:t>
            </w:r>
          </w:p>
        </w:tc>
        <w:tc>
          <w:tcPr>
            <w:tcW w:w="1300" w:type="dxa"/>
            <w:noWrap/>
            <w:hideMark/>
          </w:tcPr>
          <w:p w14:paraId="59B9FA7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w:t>
            </w:r>
          </w:p>
        </w:tc>
        <w:tc>
          <w:tcPr>
            <w:tcW w:w="1300" w:type="dxa"/>
            <w:noWrap/>
            <w:hideMark/>
          </w:tcPr>
          <w:p w14:paraId="4EC9A03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0.89</w:t>
            </w:r>
          </w:p>
        </w:tc>
      </w:tr>
      <w:tr w:rsidR="0002368A" w:rsidRPr="0047536B" w14:paraId="4C3E57AE"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231CDC21" w14:textId="77777777" w:rsidR="0002368A" w:rsidRPr="0047536B" w:rsidRDefault="0002368A" w:rsidP="0057063F">
            <w:pPr>
              <w:rPr>
                <w:color w:val="000000"/>
              </w:rPr>
            </w:pPr>
            <w:r w:rsidRPr="0047536B">
              <w:rPr>
                <w:color w:val="000000"/>
              </w:rPr>
              <w:t>Conflict-COS</w:t>
            </w:r>
          </w:p>
        </w:tc>
        <w:tc>
          <w:tcPr>
            <w:tcW w:w="1325" w:type="dxa"/>
            <w:noWrap/>
            <w:hideMark/>
          </w:tcPr>
          <w:p w14:paraId="2535A07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 (0)</w:t>
            </w:r>
          </w:p>
        </w:tc>
        <w:tc>
          <w:tcPr>
            <w:tcW w:w="1085" w:type="dxa"/>
            <w:noWrap/>
            <w:hideMark/>
          </w:tcPr>
          <w:p w14:paraId="15593A0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44" w:type="dxa"/>
            <w:noWrap/>
            <w:hideMark/>
          </w:tcPr>
          <w:p w14:paraId="1B14587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9</w:t>
            </w:r>
          </w:p>
        </w:tc>
        <w:tc>
          <w:tcPr>
            <w:tcW w:w="1300" w:type="dxa"/>
            <w:noWrap/>
            <w:hideMark/>
          </w:tcPr>
          <w:p w14:paraId="7691B37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9</w:t>
            </w:r>
          </w:p>
        </w:tc>
        <w:tc>
          <w:tcPr>
            <w:tcW w:w="1300" w:type="dxa"/>
            <w:noWrap/>
            <w:hideMark/>
          </w:tcPr>
          <w:p w14:paraId="4E9F33A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4C8D498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634AEBA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r>
      <w:tr w:rsidR="0002368A" w:rsidRPr="0047536B" w14:paraId="6252403C"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EB68009" w14:textId="77777777" w:rsidR="0002368A" w:rsidRPr="0047536B" w:rsidRDefault="0002368A" w:rsidP="0057063F">
            <w:pPr>
              <w:rPr>
                <w:color w:val="000000"/>
              </w:rPr>
            </w:pPr>
            <w:r w:rsidRPr="0047536B">
              <w:rPr>
                <w:color w:val="000000"/>
              </w:rPr>
              <w:t>Road/Rail</w:t>
            </w:r>
          </w:p>
        </w:tc>
        <w:tc>
          <w:tcPr>
            <w:tcW w:w="1325" w:type="dxa"/>
            <w:noWrap/>
            <w:hideMark/>
          </w:tcPr>
          <w:p w14:paraId="0A5A9A3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6 (4)</w:t>
            </w:r>
          </w:p>
        </w:tc>
        <w:tc>
          <w:tcPr>
            <w:tcW w:w="1085" w:type="dxa"/>
            <w:noWrap/>
            <w:hideMark/>
          </w:tcPr>
          <w:p w14:paraId="50DBB5C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11</w:t>
            </w:r>
          </w:p>
        </w:tc>
        <w:tc>
          <w:tcPr>
            <w:tcW w:w="1344" w:type="dxa"/>
            <w:noWrap/>
            <w:hideMark/>
          </w:tcPr>
          <w:p w14:paraId="17D9862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3</w:t>
            </w:r>
          </w:p>
        </w:tc>
        <w:tc>
          <w:tcPr>
            <w:tcW w:w="1300" w:type="dxa"/>
            <w:noWrap/>
            <w:hideMark/>
          </w:tcPr>
          <w:p w14:paraId="0EFC97D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27</w:t>
            </w:r>
          </w:p>
        </w:tc>
        <w:tc>
          <w:tcPr>
            <w:tcW w:w="1300" w:type="dxa"/>
            <w:noWrap/>
            <w:hideMark/>
          </w:tcPr>
          <w:p w14:paraId="0B597E0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0.67</w:t>
            </w:r>
          </w:p>
        </w:tc>
        <w:tc>
          <w:tcPr>
            <w:tcW w:w="1300" w:type="dxa"/>
            <w:noWrap/>
            <w:hideMark/>
          </w:tcPr>
          <w:p w14:paraId="034590F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0.74</w:t>
            </w:r>
          </w:p>
        </w:tc>
        <w:tc>
          <w:tcPr>
            <w:tcW w:w="1300" w:type="dxa"/>
            <w:noWrap/>
            <w:hideMark/>
          </w:tcPr>
          <w:p w14:paraId="1ED812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0.89</w:t>
            </w:r>
          </w:p>
        </w:tc>
      </w:tr>
      <w:tr w:rsidR="0002368A" w:rsidRPr="0047536B" w14:paraId="313C31CE"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8771B29" w14:textId="77777777" w:rsidR="0002368A" w:rsidRPr="0047536B" w:rsidRDefault="0002368A" w:rsidP="0057063F">
            <w:pPr>
              <w:rPr>
                <w:color w:val="000000"/>
              </w:rPr>
            </w:pPr>
            <w:r w:rsidRPr="0047536B">
              <w:rPr>
                <w:color w:val="000000"/>
              </w:rPr>
              <w:t>Unk-human suspected</w:t>
            </w:r>
          </w:p>
        </w:tc>
        <w:tc>
          <w:tcPr>
            <w:tcW w:w="1325" w:type="dxa"/>
            <w:noWrap/>
            <w:hideMark/>
          </w:tcPr>
          <w:p w14:paraId="5C59B3CF"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 (1)</w:t>
            </w:r>
          </w:p>
        </w:tc>
        <w:tc>
          <w:tcPr>
            <w:tcW w:w="1085" w:type="dxa"/>
            <w:noWrap/>
            <w:hideMark/>
          </w:tcPr>
          <w:p w14:paraId="7853E3B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44" w:type="dxa"/>
            <w:noWrap/>
            <w:hideMark/>
          </w:tcPr>
          <w:p w14:paraId="4553C35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3978BA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4.5</w:t>
            </w:r>
          </w:p>
        </w:tc>
        <w:tc>
          <w:tcPr>
            <w:tcW w:w="1300" w:type="dxa"/>
            <w:noWrap/>
            <w:hideMark/>
          </w:tcPr>
          <w:p w14:paraId="678BB36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w:t>
            </w:r>
          </w:p>
        </w:tc>
        <w:tc>
          <w:tcPr>
            <w:tcW w:w="1300" w:type="dxa"/>
            <w:noWrap/>
            <w:hideMark/>
          </w:tcPr>
          <w:p w14:paraId="756D785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03AD7A5F"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w:t>
            </w:r>
          </w:p>
        </w:tc>
      </w:tr>
      <w:tr w:rsidR="0002368A" w:rsidRPr="0047536B" w14:paraId="654A0E9E"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D4F7484" w14:textId="77777777" w:rsidR="0002368A" w:rsidRPr="0047536B" w:rsidRDefault="0002368A" w:rsidP="0057063F">
            <w:pPr>
              <w:rPr>
                <w:color w:val="000000"/>
              </w:rPr>
            </w:pPr>
            <w:r w:rsidRPr="0047536B">
              <w:rPr>
                <w:color w:val="000000"/>
              </w:rPr>
              <w:t>Hunter</w:t>
            </w:r>
          </w:p>
        </w:tc>
        <w:tc>
          <w:tcPr>
            <w:tcW w:w="1325" w:type="dxa"/>
            <w:noWrap/>
            <w:hideMark/>
          </w:tcPr>
          <w:p w14:paraId="1C35CD2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 (0)</w:t>
            </w:r>
          </w:p>
        </w:tc>
        <w:tc>
          <w:tcPr>
            <w:tcW w:w="1085" w:type="dxa"/>
            <w:noWrap/>
            <w:hideMark/>
          </w:tcPr>
          <w:p w14:paraId="570B81D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3</w:t>
            </w:r>
          </w:p>
        </w:tc>
        <w:tc>
          <w:tcPr>
            <w:tcW w:w="1344" w:type="dxa"/>
            <w:noWrap/>
            <w:hideMark/>
          </w:tcPr>
          <w:p w14:paraId="6F80216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218ECE5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7E8E38D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31287A0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78DD852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r>
      <w:tr w:rsidR="0002368A" w:rsidRPr="0047536B" w14:paraId="2CFF4997"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51FC180" w14:textId="77777777" w:rsidR="0002368A" w:rsidRPr="0047536B" w:rsidRDefault="0002368A" w:rsidP="0057063F">
            <w:pPr>
              <w:rPr>
                <w:color w:val="000000"/>
              </w:rPr>
            </w:pPr>
            <w:r w:rsidRPr="0047536B">
              <w:rPr>
                <w:color w:val="000000"/>
              </w:rPr>
              <w:t>Total</w:t>
            </w:r>
          </w:p>
        </w:tc>
        <w:tc>
          <w:tcPr>
            <w:tcW w:w="1325" w:type="dxa"/>
            <w:noWrap/>
            <w:hideMark/>
          </w:tcPr>
          <w:p w14:paraId="0E4F403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13 (7)</w:t>
            </w:r>
          </w:p>
        </w:tc>
        <w:tc>
          <w:tcPr>
            <w:tcW w:w="1085" w:type="dxa"/>
            <w:noWrap/>
            <w:hideMark/>
          </w:tcPr>
          <w:p w14:paraId="11603DD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42</w:t>
            </w:r>
          </w:p>
        </w:tc>
        <w:tc>
          <w:tcPr>
            <w:tcW w:w="1344" w:type="dxa"/>
            <w:noWrap/>
            <w:hideMark/>
          </w:tcPr>
          <w:p w14:paraId="343197E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00" w:type="dxa"/>
            <w:noWrap/>
            <w:hideMark/>
          </w:tcPr>
          <w:p w14:paraId="6D9E671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58.5</w:t>
            </w:r>
          </w:p>
        </w:tc>
        <w:tc>
          <w:tcPr>
            <w:tcW w:w="1300" w:type="dxa"/>
            <w:noWrap/>
            <w:hideMark/>
          </w:tcPr>
          <w:p w14:paraId="70E5D1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0.54</w:t>
            </w:r>
          </w:p>
        </w:tc>
        <w:tc>
          <w:tcPr>
            <w:tcW w:w="1300" w:type="dxa"/>
            <w:noWrap/>
            <w:hideMark/>
          </w:tcPr>
          <w:p w14:paraId="3B973E1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0.64</w:t>
            </w:r>
          </w:p>
        </w:tc>
        <w:tc>
          <w:tcPr>
            <w:tcW w:w="1300" w:type="dxa"/>
            <w:noWrap/>
            <w:hideMark/>
          </w:tcPr>
          <w:p w14:paraId="34369502"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0.76</w:t>
            </w:r>
          </w:p>
        </w:tc>
      </w:tr>
    </w:tbl>
    <w:p w14:paraId="7F10F838" w14:textId="77777777" w:rsidR="0047536B" w:rsidRPr="0047536B" w:rsidRDefault="0047536B" w:rsidP="0002368A">
      <w:pPr>
        <w:spacing w:line="480" w:lineRule="auto"/>
        <w:rPr>
          <w:b/>
          <w:bCs/>
          <w:color w:val="000000" w:themeColor="text1"/>
        </w:rPr>
      </w:pPr>
    </w:p>
    <w:p w14:paraId="7DB5F5C4" w14:textId="77777777" w:rsidR="0002368A" w:rsidRPr="0047536B" w:rsidRDefault="0002368A" w:rsidP="0002368A">
      <w:pPr>
        <w:pStyle w:val="Caption"/>
        <w:keepNext/>
        <w:spacing w:line="480" w:lineRule="auto"/>
        <w:rPr>
          <w:i w:val="0"/>
          <w:iCs w:val="0"/>
          <w:color w:val="000000" w:themeColor="text1"/>
          <w:sz w:val="24"/>
          <w:szCs w:val="24"/>
        </w:rPr>
      </w:pPr>
      <w:bookmarkStart w:id="18" w:name="_Ref119650683"/>
      <w:r w:rsidRPr="0047536B">
        <w:rPr>
          <w:i w:val="0"/>
          <w:iCs w:val="0"/>
          <w:color w:val="000000" w:themeColor="text1"/>
          <w:sz w:val="24"/>
          <w:szCs w:val="24"/>
        </w:rPr>
        <w:t xml:space="preserve">Table </w:t>
      </w:r>
      <w:bookmarkEnd w:id="18"/>
      <w:r w:rsidRPr="0047536B">
        <w:rPr>
          <w:i w:val="0"/>
          <w:iCs w:val="0"/>
          <w:color w:val="000000" w:themeColor="text1"/>
          <w:sz w:val="24"/>
          <w:szCs w:val="24"/>
        </w:rPr>
        <w:t>2. Reported human-caused grizzly bear mortalities 2001-2021 within the Elk Valley study area compared to the rest of BC’s grizzly bear range. Density [dead bears per 1,000 km</w:t>
      </w:r>
      <w:r w:rsidRPr="0047536B">
        <w:rPr>
          <w:i w:val="0"/>
          <w:iCs w:val="0"/>
          <w:color w:val="000000" w:themeColor="text1"/>
          <w:sz w:val="24"/>
          <w:szCs w:val="24"/>
          <w:vertAlign w:val="superscript"/>
        </w:rPr>
        <w:t>2</w:t>
      </w:r>
      <w:r w:rsidRPr="0047536B">
        <w:rPr>
          <w:i w:val="0"/>
          <w:iCs w:val="0"/>
          <w:color w:val="000000" w:themeColor="text1"/>
          <w:sz w:val="24"/>
          <w:szCs w:val="24"/>
        </w:rPr>
        <w:t>] shown for each area, with the total number of mortalities shown in brackets. Mortality data are from the British Columbia Compulsory Inspection database. The Elk Valley study area encompasses 5,074 km</w:t>
      </w:r>
      <w:r w:rsidRPr="0047536B">
        <w:rPr>
          <w:i w:val="0"/>
          <w:iCs w:val="0"/>
          <w:color w:val="000000" w:themeColor="text1"/>
          <w:sz w:val="24"/>
          <w:szCs w:val="24"/>
          <w:vertAlign w:val="superscript"/>
        </w:rPr>
        <w:t xml:space="preserve">2 </w:t>
      </w:r>
      <w:r w:rsidRPr="0047536B">
        <w:rPr>
          <w:i w:val="0"/>
          <w:iCs w:val="0"/>
          <w:color w:val="000000" w:themeColor="text1"/>
          <w:sz w:val="24"/>
          <w:szCs w:val="24"/>
        </w:rPr>
        <w:t>(0.66%) of the 764,330 km</w:t>
      </w:r>
      <w:r w:rsidRPr="0047536B">
        <w:rPr>
          <w:i w:val="0"/>
          <w:iCs w:val="0"/>
          <w:color w:val="000000" w:themeColor="text1"/>
          <w:sz w:val="24"/>
          <w:szCs w:val="24"/>
          <w:vertAlign w:val="superscript"/>
        </w:rPr>
        <w:t xml:space="preserve">2 </w:t>
      </w:r>
      <w:r w:rsidRPr="0047536B">
        <w:rPr>
          <w:i w:val="0"/>
          <w:iCs w:val="0"/>
          <w:color w:val="000000" w:themeColor="text1"/>
          <w:sz w:val="24"/>
          <w:szCs w:val="24"/>
        </w:rPr>
        <w:t>BC grizzly bear range. “Excess” is how many times higher the mortality density is than the rest of the province. The Elk Valley has disproportionately high mortality for most sources. Note a total is not calculated because the reporting rates differ within each source, so cannot be accurately totalled. Hunter kills are always reported while the other sources are often underreported, as we show in Table 1.</w:t>
      </w:r>
    </w:p>
    <w:tbl>
      <w:tblPr>
        <w:tblStyle w:val="ListTable6Colorful1"/>
        <w:tblW w:w="9067" w:type="dxa"/>
        <w:tblLook w:val="06A0" w:firstRow="1" w:lastRow="0" w:firstColumn="1" w:lastColumn="0" w:noHBand="1" w:noVBand="1"/>
      </w:tblPr>
      <w:tblGrid>
        <w:gridCol w:w="2410"/>
        <w:gridCol w:w="1300"/>
        <w:gridCol w:w="1495"/>
        <w:gridCol w:w="150"/>
        <w:gridCol w:w="1219"/>
        <w:gridCol w:w="150"/>
        <w:gridCol w:w="2193"/>
        <w:gridCol w:w="150"/>
      </w:tblGrid>
      <w:tr w:rsidR="0002368A" w:rsidRPr="0047536B" w14:paraId="27CF3287" w14:textId="77777777" w:rsidTr="0057063F">
        <w:trPr>
          <w:gridAfter w:val="1"/>
          <w:cnfStyle w:val="100000000000" w:firstRow="1" w:lastRow="0" w:firstColumn="0" w:lastColumn="0" w:oddVBand="0" w:evenVBand="0" w:oddHBand="0" w:evenHBand="0" w:firstRowFirstColumn="0" w:firstRowLastColumn="0" w:lastRowFirstColumn="0" w:lastRowLastColumn="0"/>
          <w:wAfter w:w="150" w:type="dxa"/>
          <w:trHeight w:val="32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48A25EE8" w14:textId="77777777" w:rsidR="0002368A" w:rsidRPr="0047536B" w:rsidRDefault="0002368A" w:rsidP="0057063F">
            <w:pPr>
              <w:rPr>
                <w:color w:val="000000"/>
              </w:rPr>
            </w:pPr>
            <w:r w:rsidRPr="0047536B">
              <w:rPr>
                <w:color w:val="000000"/>
              </w:rPr>
              <w:t>Cause</w:t>
            </w:r>
          </w:p>
        </w:tc>
        <w:tc>
          <w:tcPr>
            <w:tcW w:w="1300" w:type="dxa"/>
            <w:noWrap/>
            <w:hideMark/>
          </w:tcPr>
          <w:p w14:paraId="181FCA1E"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Elk Valley</w:t>
            </w:r>
          </w:p>
        </w:tc>
        <w:tc>
          <w:tcPr>
            <w:tcW w:w="1495" w:type="dxa"/>
            <w:noWrap/>
            <w:hideMark/>
          </w:tcPr>
          <w:p w14:paraId="1699A097"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Rest of BC</w:t>
            </w:r>
          </w:p>
        </w:tc>
        <w:tc>
          <w:tcPr>
            <w:tcW w:w="1369" w:type="dxa"/>
            <w:gridSpan w:val="2"/>
            <w:noWrap/>
            <w:hideMark/>
          </w:tcPr>
          <w:p w14:paraId="1EB28378"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Elk Valley share (%)</w:t>
            </w:r>
          </w:p>
        </w:tc>
        <w:tc>
          <w:tcPr>
            <w:tcW w:w="2343" w:type="dxa"/>
            <w:gridSpan w:val="2"/>
            <w:noWrap/>
            <w:hideMark/>
          </w:tcPr>
          <w:p w14:paraId="416A586D"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Excess (x higher than expected)</w:t>
            </w:r>
          </w:p>
        </w:tc>
      </w:tr>
      <w:tr w:rsidR="0002368A" w:rsidRPr="0047536B" w14:paraId="4447F931"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52D23238" w14:textId="77777777" w:rsidR="0002368A" w:rsidRPr="0047536B" w:rsidRDefault="0002368A" w:rsidP="0057063F">
            <w:pPr>
              <w:rPr>
                <w:color w:val="000000"/>
              </w:rPr>
            </w:pPr>
            <w:r w:rsidRPr="0047536B">
              <w:rPr>
                <w:color w:val="000000"/>
              </w:rPr>
              <w:t>Human-bear conflict</w:t>
            </w:r>
          </w:p>
        </w:tc>
        <w:tc>
          <w:tcPr>
            <w:tcW w:w="1300" w:type="dxa"/>
            <w:noWrap/>
            <w:vAlign w:val="bottom"/>
            <w:hideMark/>
          </w:tcPr>
          <w:p w14:paraId="64DD6BA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13.44 (69)</w:t>
            </w:r>
          </w:p>
        </w:tc>
        <w:tc>
          <w:tcPr>
            <w:tcW w:w="1645" w:type="dxa"/>
            <w:gridSpan w:val="2"/>
            <w:noWrap/>
            <w:vAlign w:val="bottom"/>
            <w:hideMark/>
          </w:tcPr>
          <w:p w14:paraId="1D76DEC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1.25 (947)</w:t>
            </w:r>
          </w:p>
        </w:tc>
        <w:tc>
          <w:tcPr>
            <w:tcW w:w="1369" w:type="dxa"/>
            <w:gridSpan w:val="2"/>
            <w:noWrap/>
            <w:vAlign w:val="bottom"/>
            <w:hideMark/>
          </w:tcPr>
          <w:p w14:paraId="744E13B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w:t>
            </w:r>
          </w:p>
        </w:tc>
        <w:tc>
          <w:tcPr>
            <w:tcW w:w="2343" w:type="dxa"/>
            <w:gridSpan w:val="2"/>
            <w:noWrap/>
            <w:vAlign w:val="bottom"/>
            <w:hideMark/>
          </w:tcPr>
          <w:p w14:paraId="725865D8"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11</w:t>
            </w:r>
          </w:p>
        </w:tc>
      </w:tr>
      <w:tr w:rsidR="0002368A" w:rsidRPr="0047536B" w14:paraId="124FCE81"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82FB208" w14:textId="77777777" w:rsidR="0002368A" w:rsidRPr="0047536B" w:rsidRDefault="0002368A" w:rsidP="0057063F">
            <w:pPr>
              <w:rPr>
                <w:color w:val="000000"/>
              </w:rPr>
            </w:pPr>
            <w:r w:rsidRPr="0047536B">
              <w:rPr>
                <w:color w:val="000000"/>
              </w:rPr>
              <w:t>Hunter</w:t>
            </w:r>
          </w:p>
        </w:tc>
        <w:tc>
          <w:tcPr>
            <w:tcW w:w="1300" w:type="dxa"/>
            <w:noWrap/>
            <w:vAlign w:val="bottom"/>
            <w:hideMark/>
          </w:tcPr>
          <w:p w14:paraId="78CD9F9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14.22 (73)</w:t>
            </w:r>
          </w:p>
        </w:tc>
        <w:tc>
          <w:tcPr>
            <w:tcW w:w="1645" w:type="dxa"/>
            <w:gridSpan w:val="2"/>
            <w:noWrap/>
            <w:vAlign w:val="bottom"/>
            <w:hideMark/>
          </w:tcPr>
          <w:p w14:paraId="0370570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5.72 (4340)</w:t>
            </w:r>
          </w:p>
        </w:tc>
        <w:tc>
          <w:tcPr>
            <w:tcW w:w="1369" w:type="dxa"/>
            <w:gridSpan w:val="2"/>
            <w:noWrap/>
            <w:vAlign w:val="bottom"/>
            <w:hideMark/>
          </w:tcPr>
          <w:p w14:paraId="07C73B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2</w:t>
            </w:r>
          </w:p>
        </w:tc>
        <w:tc>
          <w:tcPr>
            <w:tcW w:w="2343" w:type="dxa"/>
            <w:gridSpan w:val="2"/>
            <w:noWrap/>
            <w:vAlign w:val="bottom"/>
            <w:hideMark/>
          </w:tcPr>
          <w:p w14:paraId="014A168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2</w:t>
            </w:r>
          </w:p>
        </w:tc>
      </w:tr>
      <w:tr w:rsidR="0002368A" w:rsidRPr="0047536B" w14:paraId="4192F146"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AB1F5F2" w14:textId="77777777" w:rsidR="0002368A" w:rsidRPr="0047536B" w:rsidRDefault="0002368A" w:rsidP="0057063F">
            <w:pPr>
              <w:rPr>
                <w:color w:val="000000"/>
              </w:rPr>
            </w:pPr>
            <w:r w:rsidRPr="0047536B">
              <w:rPr>
                <w:color w:val="000000"/>
              </w:rPr>
              <w:t>Rail</w:t>
            </w:r>
          </w:p>
        </w:tc>
        <w:tc>
          <w:tcPr>
            <w:tcW w:w="1300" w:type="dxa"/>
            <w:noWrap/>
            <w:vAlign w:val="bottom"/>
            <w:hideMark/>
          </w:tcPr>
          <w:p w14:paraId="3835040B"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3.7 (19)</w:t>
            </w:r>
          </w:p>
        </w:tc>
        <w:tc>
          <w:tcPr>
            <w:tcW w:w="1645" w:type="dxa"/>
            <w:gridSpan w:val="2"/>
            <w:noWrap/>
            <w:vAlign w:val="bottom"/>
            <w:hideMark/>
          </w:tcPr>
          <w:p w14:paraId="64E8E1E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0.03 (26)</w:t>
            </w:r>
          </w:p>
        </w:tc>
        <w:tc>
          <w:tcPr>
            <w:tcW w:w="1369" w:type="dxa"/>
            <w:gridSpan w:val="2"/>
            <w:noWrap/>
            <w:vAlign w:val="bottom"/>
            <w:hideMark/>
          </w:tcPr>
          <w:p w14:paraId="552EB95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42</w:t>
            </w:r>
          </w:p>
        </w:tc>
        <w:tc>
          <w:tcPr>
            <w:tcW w:w="2343" w:type="dxa"/>
            <w:gridSpan w:val="2"/>
            <w:noWrap/>
            <w:vAlign w:val="bottom"/>
            <w:hideMark/>
          </w:tcPr>
          <w:p w14:paraId="7C897D2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108</w:t>
            </w:r>
          </w:p>
        </w:tc>
      </w:tr>
      <w:tr w:rsidR="0002368A" w:rsidRPr="0047536B" w14:paraId="7DD2BB38"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3D3ED595" w14:textId="77777777" w:rsidR="0002368A" w:rsidRPr="0047536B" w:rsidRDefault="0002368A" w:rsidP="0057063F">
            <w:pPr>
              <w:rPr>
                <w:color w:val="000000"/>
              </w:rPr>
            </w:pPr>
            <w:r w:rsidRPr="0047536B">
              <w:rPr>
                <w:color w:val="000000"/>
              </w:rPr>
              <w:t>Road</w:t>
            </w:r>
          </w:p>
        </w:tc>
        <w:tc>
          <w:tcPr>
            <w:tcW w:w="1300" w:type="dxa"/>
            <w:noWrap/>
            <w:vAlign w:val="bottom"/>
            <w:hideMark/>
          </w:tcPr>
          <w:p w14:paraId="2E94961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3.51 (18)</w:t>
            </w:r>
          </w:p>
        </w:tc>
        <w:tc>
          <w:tcPr>
            <w:tcW w:w="1645" w:type="dxa"/>
            <w:gridSpan w:val="2"/>
            <w:noWrap/>
            <w:vAlign w:val="bottom"/>
            <w:hideMark/>
          </w:tcPr>
          <w:p w14:paraId="154EA57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0.05 (37)</w:t>
            </w:r>
          </w:p>
        </w:tc>
        <w:tc>
          <w:tcPr>
            <w:tcW w:w="1369" w:type="dxa"/>
            <w:gridSpan w:val="2"/>
            <w:noWrap/>
            <w:vAlign w:val="bottom"/>
            <w:hideMark/>
          </w:tcPr>
          <w:p w14:paraId="052F313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33</w:t>
            </w:r>
          </w:p>
        </w:tc>
        <w:tc>
          <w:tcPr>
            <w:tcW w:w="2343" w:type="dxa"/>
            <w:gridSpan w:val="2"/>
            <w:noWrap/>
            <w:vAlign w:val="bottom"/>
            <w:hideMark/>
          </w:tcPr>
          <w:p w14:paraId="7E7F89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72</w:t>
            </w:r>
          </w:p>
        </w:tc>
      </w:tr>
      <w:tr w:rsidR="0002368A" w:rsidRPr="0047536B" w14:paraId="4C10C3A7"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86544DD" w14:textId="77777777" w:rsidR="0002368A" w:rsidRPr="0047536B" w:rsidRDefault="0002368A" w:rsidP="0057063F">
            <w:pPr>
              <w:rPr>
                <w:color w:val="000000"/>
              </w:rPr>
            </w:pPr>
            <w:r w:rsidRPr="0047536B">
              <w:rPr>
                <w:color w:val="000000"/>
              </w:rPr>
              <w:t>Human-bear conflict</w:t>
            </w:r>
          </w:p>
        </w:tc>
        <w:tc>
          <w:tcPr>
            <w:tcW w:w="1300" w:type="dxa"/>
            <w:noWrap/>
            <w:vAlign w:val="bottom"/>
            <w:hideMark/>
          </w:tcPr>
          <w:p w14:paraId="000F8CF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13.44 (69)</w:t>
            </w:r>
          </w:p>
        </w:tc>
        <w:tc>
          <w:tcPr>
            <w:tcW w:w="1645" w:type="dxa"/>
            <w:gridSpan w:val="2"/>
            <w:noWrap/>
            <w:vAlign w:val="bottom"/>
            <w:hideMark/>
          </w:tcPr>
          <w:p w14:paraId="6F9F4F18"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1.25 (947)</w:t>
            </w:r>
          </w:p>
        </w:tc>
        <w:tc>
          <w:tcPr>
            <w:tcW w:w="1369" w:type="dxa"/>
            <w:gridSpan w:val="2"/>
            <w:noWrap/>
            <w:vAlign w:val="bottom"/>
            <w:hideMark/>
          </w:tcPr>
          <w:p w14:paraId="4DAA3F7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w:t>
            </w:r>
          </w:p>
        </w:tc>
        <w:tc>
          <w:tcPr>
            <w:tcW w:w="2343" w:type="dxa"/>
            <w:gridSpan w:val="2"/>
            <w:noWrap/>
            <w:vAlign w:val="bottom"/>
            <w:hideMark/>
          </w:tcPr>
          <w:p w14:paraId="1752519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11</w:t>
            </w:r>
          </w:p>
        </w:tc>
      </w:tr>
    </w:tbl>
    <w:p w14:paraId="0D9C6870" w14:textId="5E90D625" w:rsidR="0002368A" w:rsidRPr="0047536B" w:rsidRDefault="0002368A" w:rsidP="0002368A">
      <w:pPr>
        <w:keepNext/>
        <w:spacing w:line="480" w:lineRule="auto"/>
        <w:rPr>
          <w:color w:val="000000" w:themeColor="text1"/>
        </w:rPr>
      </w:pPr>
    </w:p>
    <w:sectPr w:rsidR="0002368A" w:rsidRPr="0047536B" w:rsidSect="000F2F8A">
      <w:footerReference w:type="even" r:id="rId14"/>
      <w:footerReference w:type="default" r:id="rId15"/>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E405A" w14:textId="77777777" w:rsidR="00817ACA" w:rsidRDefault="00817ACA" w:rsidP="000F2F8A">
      <w:r>
        <w:separator/>
      </w:r>
    </w:p>
  </w:endnote>
  <w:endnote w:type="continuationSeparator" w:id="0">
    <w:p w14:paraId="27F690FA" w14:textId="77777777" w:rsidR="00817ACA" w:rsidRDefault="00817ACA" w:rsidP="000F2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0901302"/>
      <w:docPartObj>
        <w:docPartGallery w:val="Page Numbers (Bottom of Page)"/>
        <w:docPartUnique/>
      </w:docPartObj>
    </w:sdtPr>
    <w:sdtContent>
      <w:p w14:paraId="50256E9C" w14:textId="7934269F" w:rsidR="00DC3F04" w:rsidRDefault="00DC3F04" w:rsidP="00EB6A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B28F05" w14:textId="77777777" w:rsidR="00DC3F04" w:rsidRDefault="00DC3F04" w:rsidP="000F2F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9026876"/>
      <w:docPartObj>
        <w:docPartGallery w:val="Page Numbers (Bottom of Page)"/>
        <w:docPartUnique/>
      </w:docPartObj>
    </w:sdtPr>
    <w:sdtContent>
      <w:p w14:paraId="0D968CEC" w14:textId="2A83AF92" w:rsidR="00DC3F04" w:rsidRDefault="00DC3F04" w:rsidP="00EB6A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A4DAB">
          <w:rPr>
            <w:rStyle w:val="PageNumber"/>
            <w:noProof/>
          </w:rPr>
          <w:t>1</w:t>
        </w:r>
        <w:r>
          <w:rPr>
            <w:rStyle w:val="PageNumber"/>
          </w:rPr>
          <w:fldChar w:fldCharType="end"/>
        </w:r>
      </w:p>
    </w:sdtContent>
  </w:sdt>
  <w:p w14:paraId="2600F3D2" w14:textId="77777777" w:rsidR="00DC3F04" w:rsidRDefault="00DC3F04" w:rsidP="000F2F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91DBA" w14:textId="77777777" w:rsidR="00817ACA" w:rsidRDefault="00817ACA" w:rsidP="000F2F8A">
      <w:r>
        <w:separator/>
      </w:r>
    </w:p>
  </w:footnote>
  <w:footnote w:type="continuationSeparator" w:id="0">
    <w:p w14:paraId="31569459" w14:textId="77777777" w:rsidR="00817ACA" w:rsidRDefault="00817ACA" w:rsidP="000F2F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D825D2"/>
    <w:multiLevelType w:val="hybridMultilevel"/>
    <w:tmpl w:val="5A4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636169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yton Lamb">
    <w15:presenceInfo w15:providerId="AD" w15:userId="S::ctlamb@ualberta.ca::58e2630f-20e3-4c52-a875-9d000fabc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F8A"/>
    <w:rsid w:val="0000547E"/>
    <w:rsid w:val="0000610A"/>
    <w:rsid w:val="00006730"/>
    <w:rsid w:val="00006C9E"/>
    <w:rsid w:val="00010074"/>
    <w:rsid w:val="00012E34"/>
    <w:rsid w:val="00013AB1"/>
    <w:rsid w:val="00014932"/>
    <w:rsid w:val="00015F64"/>
    <w:rsid w:val="00017295"/>
    <w:rsid w:val="00020090"/>
    <w:rsid w:val="000229B5"/>
    <w:rsid w:val="0002368A"/>
    <w:rsid w:val="000241ED"/>
    <w:rsid w:val="00025546"/>
    <w:rsid w:val="000257C3"/>
    <w:rsid w:val="0003447D"/>
    <w:rsid w:val="0003484B"/>
    <w:rsid w:val="00035AF5"/>
    <w:rsid w:val="00035E41"/>
    <w:rsid w:val="00035FF3"/>
    <w:rsid w:val="00040837"/>
    <w:rsid w:val="00041F0C"/>
    <w:rsid w:val="000427AF"/>
    <w:rsid w:val="00047A36"/>
    <w:rsid w:val="00047BAE"/>
    <w:rsid w:val="0005262E"/>
    <w:rsid w:val="00056A40"/>
    <w:rsid w:val="0006160C"/>
    <w:rsid w:val="00061B14"/>
    <w:rsid w:val="00070109"/>
    <w:rsid w:val="00072CF0"/>
    <w:rsid w:val="00076D9C"/>
    <w:rsid w:val="0008149D"/>
    <w:rsid w:val="0008295C"/>
    <w:rsid w:val="00083264"/>
    <w:rsid w:val="000836C7"/>
    <w:rsid w:val="000841DD"/>
    <w:rsid w:val="0008603C"/>
    <w:rsid w:val="00087F5F"/>
    <w:rsid w:val="000934EF"/>
    <w:rsid w:val="000A3EC7"/>
    <w:rsid w:val="000A5245"/>
    <w:rsid w:val="000A5771"/>
    <w:rsid w:val="000A5C1E"/>
    <w:rsid w:val="000A7873"/>
    <w:rsid w:val="000B5513"/>
    <w:rsid w:val="000B59BC"/>
    <w:rsid w:val="000B5F6F"/>
    <w:rsid w:val="000B64A3"/>
    <w:rsid w:val="000C0525"/>
    <w:rsid w:val="000C346B"/>
    <w:rsid w:val="000C5C3D"/>
    <w:rsid w:val="000C61DA"/>
    <w:rsid w:val="000C62FA"/>
    <w:rsid w:val="000D02A1"/>
    <w:rsid w:val="000D3674"/>
    <w:rsid w:val="000D795E"/>
    <w:rsid w:val="000E2EA5"/>
    <w:rsid w:val="000E51E3"/>
    <w:rsid w:val="000E75C3"/>
    <w:rsid w:val="000E7700"/>
    <w:rsid w:val="000F1459"/>
    <w:rsid w:val="000F162A"/>
    <w:rsid w:val="000F2F8A"/>
    <w:rsid w:val="000F4CDB"/>
    <w:rsid w:val="000F70AE"/>
    <w:rsid w:val="000F7257"/>
    <w:rsid w:val="001006F5"/>
    <w:rsid w:val="00101482"/>
    <w:rsid w:val="00103CDB"/>
    <w:rsid w:val="00105442"/>
    <w:rsid w:val="001074DC"/>
    <w:rsid w:val="00114AE1"/>
    <w:rsid w:val="001158AC"/>
    <w:rsid w:val="001170E2"/>
    <w:rsid w:val="00121BE4"/>
    <w:rsid w:val="00123418"/>
    <w:rsid w:val="00124593"/>
    <w:rsid w:val="00124723"/>
    <w:rsid w:val="00126242"/>
    <w:rsid w:val="00131D7E"/>
    <w:rsid w:val="001352FC"/>
    <w:rsid w:val="00136808"/>
    <w:rsid w:val="00137C58"/>
    <w:rsid w:val="001409D1"/>
    <w:rsid w:val="0014191D"/>
    <w:rsid w:val="001421B2"/>
    <w:rsid w:val="00142918"/>
    <w:rsid w:val="00143285"/>
    <w:rsid w:val="00143B03"/>
    <w:rsid w:val="00145128"/>
    <w:rsid w:val="001451FF"/>
    <w:rsid w:val="00145A65"/>
    <w:rsid w:val="00145D9A"/>
    <w:rsid w:val="00146434"/>
    <w:rsid w:val="00150425"/>
    <w:rsid w:val="001521AA"/>
    <w:rsid w:val="00152BE7"/>
    <w:rsid w:val="00152C92"/>
    <w:rsid w:val="00157223"/>
    <w:rsid w:val="0016363F"/>
    <w:rsid w:val="001671C6"/>
    <w:rsid w:val="00167342"/>
    <w:rsid w:val="00167A34"/>
    <w:rsid w:val="001706A7"/>
    <w:rsid w:val="00180C05"/>
    <w:rsid w:val="00181146"/>
    <w:rsid w:val="001814BF"/>
    <w:rsid w:val="001857E9"/>
    <w:rsid w:val="0018684E"/>
    <w:rsid w:val="00190F15"/>
    <w:rsid w:val="00192F2A"/>
    <w:rsid w:val="001A5294"/>
    <w:rsid w:val="001B2E73"/>
    <w:rsid w:val="001B2F9E"/>
    <w:rsid w:val="001B4E22"/>
    <w:rsid w:val="001B5753"/>
    <w:rsid w:val="001B60CF"/>
    <w:rsid w:val="001B70DF"/>
    <w:rsid w:val="001C0FF1"/>
    <w:rsid w:val="001C16CE"/>
    <w:rsid w:val="001C5376"/>
    <w:rsid w:val="001C6651"/>
    <w:rsid w:val="001D3AA1"/>
    <w:rsid w:val="001D4FE0"/>
    <w:rsid w:val="001D5F39"/>
    <w:rsid w:val="001E13A0"/>
    <w:rsid w:val="001E2506"/>
    <w:rsid w:val="001E6EA9"/>
    <w:rsid w:val="001E74C5"/>
    <w:rsid w:val="001F4565"/>
    <w:rsid w:val="001F5CE0"/>
    <w:rsid w:val="00200337"/>
    <w:rsid w:val="002004C0"/>
    <w:rsid w:val="00200C0C"/>
    <w:rsid w:val="00202139"/>
    <w:rsid w:val="00203474"/>
    <w:rsid w:val="00204DE8"/>
    <w:rsid w:val="0020687E"/>
    <w:rsid w:val="00206D01"/>
    <w:rsid w:val="00212FD1"/>
    <w:rsid w:val="00213E9F"/>
    <w:rsid w:val="00214BEB"/>
    <w:rsid w:val="00214FCD"/>
    <w:rsid w:val="002158BF"/>
    <w:rsid w:val="00215935"/>
    <w:rsid w:val="0021687E"/>
    <w:rsid w:val="00217FF7"/>
    <w:rsid w:val="00220AE5"/>
    <w:rsid w:val="00222134"/>
    <w:rsid w:val="00223F98"/>
    <w:rsid w:val="00225745"/>
    <w:rsid w:val="002261AE"/>
    <w:rsid w:val="002273F6"/>
    <w:rsid w:val="0022754E"/>
    <w:rsid w:val="0023162B"/>
    <w:rsid w:val="00232726"/>
    <w:rsid w:val="002334EA"/>
    <w:rsid w:val="00235214"/>
    <w:rsid w:val="002421FA"/>
    <w:rsid w:val="0024343F"/>
    <w:rsid w:val="00243762"/>
    <w:rsid w:val="002474A0"/>
    <w:rsid w:val="00251583"/>
    <w:rsid w:val="00256F0E"/>
    <w:rsid w:val="0026184B"/>
    <w:rsid w:val="00270A65"/>
    <w:rsid w:val="00270AB5"/>
    <w:rsid w:val="00272453"/>
    <w:rsid w:val="0027297F"/>
    <w:rsid w:val="002748E0"/>
    <w:rsid w:val="00274999"/>
    <w:rsid w:val="002756BD"/>
    <w:rsid w:val="002813A4"/>
    <w:rsid w:val="00287D11"/>
    <w:rsid w:val="00287E8F"/>
    <w:rsid w:val="00290A4A"/>
    <w:rsid w:val="002915AC"/>
    <w:rsid w:val="0029167F"/>
    <w:rsid w:val="00292447"/>
    <w:rsid w:val="002928CC"/>
    <w:rsid w:val="002941B2"/>
    <w:rsid w:val="00294D52"/>
    <w:rsid w:val="002A00AD"/>
    <w:rsid w:val="002A03A1"/>
    <w:rsid w:val="002A594B"/>
    <w:rsid w:val="002A6344"/>
    <w:rsid w:val="002A6990"/>
    <w:rsid w:val="002B2CDA"/>
    <w:rsid w:val="002B35DF"/>
    <w:rsid w:val="002B36FE"/>
    <w:rsid w:val="002B3B61"/>
    <w:rsid w:val="002B5AB3"/>
    <w:rsid w:val="002B6E44"/>
    <w:rsid w:val="002B702D"/>
    <w:rsid w:val="002C00D8"/>
    <w:rsid w:val="002C178E"/>
    <w:rsid w:val="002C30C5"/>
    <w:rsid w:val="002C4423"/>
    <w:rsid w:val="002C7BAA"/>
    <w:rsid w:val="002D1C94"/>
    <w:rsid w:val="002D5316"/>
    <w:rsid w:val="002D6F3E"/>
    <w:rsid w:val="002E244F"/>
    <w:rsid w:val="002E4675"/>
    <w:rsid w:val="002E47C7"/>
    <w:rsid w:val="002E53A7"/>
    <w:rsid w:val="002E6438"/>
    <w:rsid w:val="002E700F"/>
    <w:rsid w:val="002F3952"/>
    <w:rsid w:val="002F3FD6"/>
    <w:rsid w:val="002F4BC7"/>
    <w:rsid w:val="002F5110"/>
    <w:rsid w:val="002F5305"/>
    <w:rsid w:val="002F5BCC"/>
    <w:rsid w:val="00302982"/>
    <w:rsid w:val="00310C97"/>
    <w:rsid w:val="00311868"/>
    <w:rsid w:val="00311EFB"/>
    <w:rsid w:val="00313F55"/>
    <w:rsid w:val="00314AAB"/>
    <w:rsid w:val="003215D8"/>
    <w:rsid w:val="0032187C"/>
    <w:rsid w:val="0032203A"/>
    <w:rsid w:val="003223B9"/>
    <w:rsid w:val="00324FEA"/>
    <w:rsid w:val="00325219"/>
    <w:rsid w:val="00326D26"/>
    <w:rsid w:val="00326D64"/>
    <w:rsid w:val="00332888"/>
    <w:rsid w:val="003345A0"/>
    <w:rsid w:val="00334881"/>
    <w:rsid w:val="00335811"/>
    <w:rsid w:val="00340FDD"/>
    <w:rsid w:val="003424FC"/>
    <w:rsid w:val="0034262D"/>
    <w:rsid w:val="00344801"/>
    <w:rsid w:val="003449AB"/>
    <w:rsid w:val="0035307B"/>
    <w:rsid w:val="0035355A"/>
    <w:rsid w:val="00353916"/>
    <w:rsid w:val="003546E6"/>
    <w:rsid w:val="0035569A"/>
    <w:rsid w:val="00355E96"/>
    <w:rsid w:val="00356EA2"/>
    <w:rsid w:val="0035715C"/>
    <w:rsid w:val="0036071D"/>
    <w:rsid w:val="0036361F"/>
    <w:rsid w:val="00363DA5"/>
    <w:rsid w:val="003666E5"/>
    <w:rsid w:val="00367369"/>
    <w:rsid w:val="00367678"/>
    <w:rsid w:val="003677BD"/>
    <w:rsid w:val="00367E3E"/>
    <w:rsid w:val="0037022D"/>
    <w:rsid w:val="00371075"/>
    <w:rsid w:val="003723C1"/>
    <w:rsid w:val="00373CF5"/>
    <w:rsid w:val="003811B4"/>
    <w:rsid w:val="003849AA"/>
    <w:rsid w:val="0038627E"/>
    <w:rsid w:val="00387062"/>
    <w:rsid w:val="00387673"/>
    <w:rsid w:val="00390A33"/>
    <w:rsid w:val="003910CC"/>
    <w:rsid w:val="003918DF"/>
    <w:rsid w:val="003A23FE"/>
    <w:rsid w:val="003A3908"/>
    <w:rsid w:val="003A5486"/>
    <w:rsid w:val="003A5998"/>
    <w:rsid w:val="003A7C95"/>
    <w:rsid w:val="003B0E05"/>
    <w:rsid w:val="003B1B0E"/>
    <w:rsid w:val="003B25BD"/>
    <w:rsid w:val="003B3723"/>
    <w:rsid w:val="003B66D9"/>
    <w:rsid w:val="003C376F"/>
    <w:rsid w:val="003C390D"/>
    <w:rsid w:val="003C4293"/>
    <w:rsid w:val="003C4417"/>
    <w:rsid w:val="003C4DE9"/>
    <w:rsid w:val="003C7C00"/>
    <w:rsid w:val="003D0BC4"/>
    <w:rsid w:val="003D4020"/>
    <w:rsid w:val="003D5CEF"/>
    <w:rsid w:val="003D6825"/>
    <w:rsid w:val="003E4ABF"/>
    <w:rsid w:val="003E4B4C"/>
    <w:rsid w:val="003E6945"/>
    <w:rsid w:val="003F13B5"/>
    <w:rsid w:val="003F6734"/>
    <w:rsid w:val="0040026A"/>
    <w:rsid w:val="00401F8D"/>
    <w:rsid w:val="00411E03"/>
    <w:rsid w:val="0042239F"/>
    <w:rsid w:val="0042572D"/>
    <w:rsid w:val="004257BA"/>
    <w:rsid w:val="00425871"/>
    <w:rsid w:val="004267EA"/>
    <w:rsid w:val="004270AA"/>
    <w:rsid w:val="004274D9"/>
    <w:rsid w:val="00431D66"/>
    <w:rsid w:val="00431E0A"/>
    <w:rsid w:val="00436E15"/>
    <w:rsid w:val="0044006F"/>
    <w:rsid w:val="00440BF2"/>
    <w:rsid w:val="00440CDC"/>
    <w:rsid w:val="004412A8"/>
    <w:rsid w:val="004461F7"/>
    <w:rsid w:val="00446E27"/>
    <w:rsid w:val="0044708C"/>
    <w:rsid w:val="004472A4"/>
    <w:rsid w:val="0044774F"/>
    <w:rsid w:val="00447A7F"/>
    <w:rsid w:val="004514D9"/>
    <w:rsid w:val="004520BF"/>
    <w:rsid w:val="00452F63"/>
    <w:rsid w:val="00453298"/>
    <w:rsid w:val="00453629"/>
    <w:rsid w:val="00453903"/>
    <w:rsid w:val="00456509"/>
    <w:rsid w:val="00457EC8"/>
    <w:rsid w:val="00461AF9"/>
    <w:rsid w:val="004635BD"/>
    <w:rsid w:val="004653D5"/>
    <w:rsid w:val="00467290"/>
    <w:rsid w:val="004716DA"/>
    <w:rsid w:val="00473E60"/>
    <w:rsid w:val="0047536B"/>
    <w:rsid w:val="0047601D"/>
    <w:rsid w:val="0047610E"/>
    <w:rsid w:val="004765A4"/>
    <w:rsid w:val="00476CDA"/>
    <w:rsid w:val="0047764E"/>
    <w:rsid w:val="0048085F"/>
    <w:rsid w:val="00483554"/>
    <w:rsid w:val="00484CC6"/>
    <w:rsid w:val="004868CB"/>
    <w:rsid w:val="0048769E"/>
    <w:rsid w:val="00487EFA"/>
    <w:rsid w:val="00490F0D"/>
    <w:rsid w:val="00491A60"/>
    <w:rsid w:val="00491E77"/>
    <w:rsid w:val="0049387D"/>
    <w:rsid w:val="004940D2"/>
    <w:rsid w:val="004955E0"/>
    <w:rsid w:val="00495A3B"/>
    <w:rsid w:val="0049654A"/>
    <w:rsid w:val="00497F43"/>
    <w:rsid w:val="004A0F47"/>
    <w:rsid w:val="004A10B4"/>
    <w:rsid w:val="004A2F26"/>
    <w:rsid w:val="004A5478"/>
    <w:rsid w:val="004B0D34"/>
    <w:rsid w:val="004B1809"/>
    <w:rsid w:val="004B315E"/>
    <w:rsid w:val="004B3B92"/>
    <w:rsid w:val="004B3BDC"/>
    <w:rsid w:val="004B4801"/>
    <w:rsid w:val="004B4B07"/>
    <w:rsid w:val="004C2D23"/>
    <w:rsid w:val="004C329A"/>
    <w:rsid w:val="004C664E"/>
    <w:rsid w:val="004C69E3"/>
    <w:rsid w:val="004C717F"/>
    <w:rsid w:val="004C7B85"/>
    <w:rsid w:val="004C7FB6"/>
    <w:rsid w:val="004D4567"/>
    <w:rsid w:val="004D48AD"/>
    <w:rsid w:val="004D4EBA"/>
    <w:rsid w:val="004D5883"/>
    <w:rsid w:val="004D6265"/>
    <w:rsid w:val="004D6CCF"/>
    <w:rsid w:val="004D6F33"/>
    <w:rsid w:val="004E115A"/>
    <w:rsid w:val="004E133C"/>
    <w:rsid w:val="004E2C73"/>
    <w:rsid w:val="004E2D30"/>
    <w:rsid w:val="004E32FA"/>
    <w:rsid w:val="004E5DA7"/>
    <w:rsid w:val="004E7B47"/>
    <w:rsid w:val="004F074A"/>
    <w:rsid w:val="004F08EE"/>
    <w:rsid w:val="004F4743"/>
    <w:rsid w:val="004F584E"/>
    <w:rsid w:val="00501007"/>
    <w:rsid w:val="005019DB"/>
    <w:rsid w:val="005040DF"/>
    <w:rsid w:val="00504BEE"/>
    <w:rsid w:val="0050747B"/>
    <w:rsid w:val="005118E4"/>
    <w:rsid w:val="005142C1"/>
    <w:rsid w:val="00520719"/>
    <w:rsid w:val="005238A0"/>
    <w:rsid w:val="00525167"/>
    <w:rsid w:val="005306CF"/>
    <w:rsid w:val="00530ABB"/>
    <w:rsid w:val="00532B47"/>
    <w:rsid w:val="00532B5E"/>
    <w:rsid w:val="00533407"/>
    <w:rsid w:val="005355A9"/>
    <w:rsid w:val="0053624C"/>
    <w:rsid w:val="005420DD"/>
    <w:rsid w:val="00543A50"/>
    <w:rsid w:val="00544EA9"/>
    <w:rsid w:val="005478CA"/>
    <w:rsid w:val="0055037F"/>
    <w:rsid w:val="00550F21"/>
    <w:rsid w:val="00553A78"/>
    <w:rsid w:val="005564FE"/>
    <w:rsid w:val="00556BAE"/>
    <w:rsid w:val="005610E7"/>
    <w:rsid w:val="00571BAD"/>
    <w:rsid w:val="00572EB5"/>
    <w:rsid w:val="005739C9"/>
    <w:rsid w:val="00575DFD"/>
    <w:rsid w:val="00576D46"/>
    <w:rsid w:val="005778B6"/>
    <w:rsid w:val="00577907"/>
    <w:rsid w:val="00580467"/>
    <w:rsid w:val="00580636"/>
    <w:rsid w:val="00583AFF"/>
    <w:rsid w:val="00583C5B"/>
    <w:rsid w:val="00584080"/>
    <w:rsid w:val="0058790C"/>
    <w:rsid w:val="005939EF"/>
    <w:rsid w:val="005972BE"/>
    <w:rsid w:val="005A159A"/>
    <w:rsid w:val="005A25F4"/>
    <w:rsid w:val="005A2939"/>
    <w:rsid w:val="005A3A8F"/>
    <w:rsid w:val="005A3FB5"/>
    <w:rsid w:val="005A5881"/>
    <w:rsid w:val="005A798D"/>
    <w:rsid w:val="005B1377"/>
    <w:rsid w:val="005B35CF"/>
    <w:rsid w:val="005B4CA6"/>
    <w:rsid w:val="005B5834"/>
    <w:rsid w:val="005B58DF"/>
    <w:rsid w:val="005C1056"/>
    <w:rsid w:val="005C1D35"/>
    <w:rsid w:val="005C35F4"/>
    <w:rsid w:val="005C56FE"/>
    <w:rsid w:val="005D0CF3"/>
    <w:rsid w:val="005D2098"/>
    <w:rsid w:val="005D3ABE"/>
    <w:rsid w:val="005D5926"/>
    <w:rsid w:val="005E1FDD"/>
    <w:rsid w:val="005E4621"/>
    <w:rsid w:val="005E6709"/>
    <w:rsid w:val="005E7692"/>
    <w:rsid w:val="005F02EF"/>
    <w:rsid w:val="005F4754"/>
    <w:rsid w:val="00600139"/>
    <w:rsid w:val="00600E86"/>
    <w:rsid w:val="0060116F"/>
    <w:rsid w:val="00602125"/>
    <w:rsid w:val="00602B08"/>
    <w:rsid w:val="0060514F"/>
    <w:rsid w:val="006125ED"/>
    <w:rsid w:val="00612D64"/>
    <w:rsid w:val="00620979"/>
    <w:rsid w:val="00622DE0"/>
    <w:rsid w:val="00623A98"/>
    <w:rsid w:val="0062588A"/>
    <w:rsid w:val="00625C58"/>
    <w:rsid w:val="006263BD"/>
    <w:rsid w:val="00632E4C"/>
    <w:rsid w:val="00635DA8"/>
    <w:rsid w:val="00635E38"/>
    <w:rsid w:val="00636122"/>
    <w:rsid w:val="00641B6E"/>
    <w:rsid w:val="00643305"/>
    <w:rsid w:val="00646FB5"/>
    <w:rsid w:val="006511A9"/>
    <w:rsid w:val="006521BF"/>
    <w:rsid w:val="006523B8"/>
    <w:rsid w:val="006523DC"/>
    <w:rsid w:val="006541FF"/>
    <w:rsid w:val="00654B8B"/>
    <w:rsid w:val="00656A6A"/>
    <w:rsid w:val="00656A8D"/>
    <w:rsid w:val="00656DD3"/>
    <w:rsid w:val="00657B2B"/>
    <w:rsid w:val="00662A10"/>
    <w:rsid w:val="00664107"/>
    <w:rsid w:val="00664978"/>
    <w:rsid w:val="006656A3"/>
    <w:rsid w:val="00665A08"/>
    <w:rsid w:val="00672363"/>
    <w:rsid w:val="006726E0"/>
    <w:rsid w:val="00677D43"/>
    <w:rsid w:val="00677D71"/>
    <w:rsid w:val="00680725"/>
    <w:rsid w:val="00681AAE"/>
    <w:rsid w:val="0068284E"/>
    <w:rsid w:val="00683DE5"/>
    <w:rsid w:val="0068433C"/>
    <w:rsid w:val="0068441B"/>
    <w:rsid w:val="00685126"/>
    <w:rsid w:val="00687F3C"/>
    <w:rsid w:val="0069217D"/>
    <w:rsid w:val="006921B7"/>
    <w:rsid w:val="00693164"/>
    <w:rsid w:val="00693970"/>
    <w:rsid w:val="006A4232"/>
    <w:rsid w:val="006A5259"/>
    <w:rsid w:val="006A5DC6"/>
    <w:rsid w:val="006B306F"/>
    <w:rsid w:val="006B38B5"/>
    <w:rsid w:val="006B45D1"/>
    <w:rsid w:val="006C20AB"/>
    <w:rsid w:val="006C2147"/>
    <w:rsid w:val="006C637F"/>
    <w:rsid w:val="006C6F45"/>
    <w:rsid w:val="006D08E7"/>
    <w:rsid w:val="006D1D4C"/>
    <w:rsid w:val="006D2603"/>
    <w:rsid w:val="006D32EC"/>
    <w:rsid w:val="006D6A69"/>
    <w:rsid w:val="006D7426"/>
    <w:rsid w:val="006E0E86"/>
    <w:rsid w:val="006E4B61"/>
    <w:rsid w:val="006E7705"/>
    <w:rsid w:val="006E7E73"/>
    <w:rsid w:val="006F40BB"/>
    <w:rsid w:val="006F51F5"/>
    <w:rsid w:val="006F56B1"/>
    <w:rsid w:val="0070208F"/>
    <w:rsid w:val="007043FF"/>
    <w:rsid w:val="00705222"/>
    <w:rsid w:val="00705972"/>
    <w:rsid w:val="00707847"/>
    <w:rsid w:val="00707C1C"/>
    <w:rsid w:val="007105BA"/>
    <w:rsid w:val="00710E4E"/>
    <w:rsid w:val="00710FB4"/>
    <w:rsid w:val="00712C8C"/>
    <w:rsid w:val="007169E6"/>
    <w:rsid w:val="00716ABC"/>
    <w:rsid w:val="00717DF8"/>
    <w:rsid w:val="00721251"/>
    <w:rsid w:val="0072374E"/>
    <w:rsid w:val="00724544"/>
    <w:rsid w:val="00724704"/>
    <w:rsid w:val="00724BD6"/>
    <w:rsid w:val="00725A4A"/>
    <w:rsid w:val="0073047B"/>
    <w:rsid w:val="00730E3F"/>
    <w:rsid w:val="00731D9B"/>
    <w:rsid w:val="00735B39"/>
    <w:rsid w:val="00736309"/>
    <w:rsid w:val="007367BE"/>
    <w:rsid w:val="007368A2"/>
    <w:rsid w:val="007424D5"/>
    <w:rsid w:val="007449EA"/>
    <w:rsid w:val="00744DAD"/>
    <w:rsid w:val="00746310"/>
    <w:rsid w:val="007500C9"/>
    <w:rsid w:val="007538C1"/>
    <w:rsid w:val="00753EBD"/>
    <w:rsid w:val="00760412"/>
    <w:rsid w:val="00760509"/>
    <w:rsid w:val="007612E9"/>
    <w:rsid w:val="00761A88"/>
    <w:rsid w:val="00762AD6"/>
    <w:rsid w:val="007646F6"/>
    <w:rsid w:val="0077008D"/>
    <w:rsid w:val="00770373"/>
    <w:rsid w:val="0077086F"/>
    <w:rsid w:val="00771B7B"/>
    <w:rsid w:val="00774793"/>
    <w:rsid w:val="00781BC9"/>
    <w:rsid w:val="00782906"/>
    <w:rsid w:val="00783364"/>
    <w:rsid w:val="0078473F"/>
    <w:rsid w:val="007860B1"/>
    <w:rsid w:val="00787665"/>
    <w:rsid w:val="0079069D"/>
    <w:rsid w:val="00790DFC"/>
    <w:rsid w:val="0079100B"/>
    <w:rsid w:val="00794223"/>
    <w:rsid w:val="007960E0"/>
    <w:rsid w:val="007961F6"/>
    <w:rsid w:val="007A0C23"/>
    <w:rsid w:val="007A15B4"/>
    <w:rsid w:val="007A1D61"/>
    <w:rsid w:val="007A3F2A"/>
    <w:rsid w:val="007A46D6"/>
    <w:rsid w:val="007A5B09"/>
    <w:rsid w:val="007B10A8"/>
    <w:rsid w:val="007B21DC"/>
    <w:rsid w:val="007B246A"/>
    <w:rsid w:val="007B5528"/>
    <w:rsid w:val="007C243F"/>
    <w:rsid w:val="007C5253"/>
    <w:rsid w:val="007D0B58"/>
    <w:rsid w:val="007D560F"/>
    <w:rsid w:val="007D62BB"/>
    <w:rsid w:val="007E05A3"/>
    <w:rsid w:val="007E2651"/>
    <w:rsid w:val="007E2C38"/>
    <w:rsid w:val="007E3163"/>
    <w:rsid w:val="007E31DF"/>
    <w:rsid w:val="007E5176"/>
    <w:rsid w:val="007F0C7A"/>
    <w:rsid w:val="007F2D9A"/>
    <w:rsid w:val="007F3CB6"/>
    <w:rsid w:val="007F7251"/>
    <w:rsid w:val="008019FA"/>
    <w:rsid w:val="00812B29"/>
    <w:rsid w:val="00816188"/>
    <w:rsid w:val="00817ACA"/>
    <w:rsid w:val="00821B45"/>
    <w:rsid w:val="008238DA"/>
    <w:rsid w:val="00824E42"/>
    <w:rsid w:val="00832166"/>
    <w:rsid w:val="008364DB"/>
    <w:rsid w:val="008364F9"/>
    <w:rsid w:val="008370E7"/>
    <w:rsid w:val="0083795A"/>
    <w:rsid w:val="008429DD"/>
    <w:rsid w:val="00843F80"/>
    <w:rsid w:val="00844894"/>
    <w:rsid w:val="008467C2"/>
    <w:rsid w:val="008528ED"/>
    <w:rsid w:val="008544CA"/>
    <w:rsid w:val="00856351"/>
    <w:rsid w:val="0085745A"/>
    <w:rsid w:val="00857C54"/>
    <w:rsid w:val="00860FD6"/>
    <w:rsid w:val="00861D2C"/>
    <w:rsid w:val="008630EA"/>
    <w:rsid w:val="0086623E"/>
    <w:rsid w:val="008702AD"/>
    <w:rsid w:val="0087481C"/>
    <w:rsid w:val="00874FE4"/>
    <w:rsid w:val="008773D0"/>
    <w:rsid w:val="00880135"/>
    <w:rsid w:val="008809FD"/>
    <w:rsid w:val="00880B6A"/>
    <w:rsid w:val="00880D5B"/>
    <w:rsid w:val="00882835"/>
    <w:rsid w:val="00882FCB"/>
    <w:rsid w:val="008852FA"/>
    <w:rsid w:val="00885E9F"/>
    <w:rsid w:val="00886062"/>
    <w:rsid w:val="008864BA"/>
    <w:rsid w:val="0088750D"/>
    <w:rsid w:val="008929F6"/>
    <w:rsid w:val="00893ABF"/>
    <w:rsid w:val="0089430C"/>
    <w:rsid w:val="00895398"/>
    <w:rsid w:val="008954C3"/>
    <w:rsid w:val="00896295"/>
    <w:rsid w:val="00897E8A"/>
    <w:rsid w:val="008A27C3"/>
    <w:rsid w:val="008A2886"/>
    <w:rsid w:val="008A67CE"/>
    <w:rsid w:val="008B2996"/>
    <w:rsid w:val="008B4068"/>
    <w:rsid w:val="008B771D"/>
    <w:rsid w:val="008C2D52"/>
    <w:rsid w:val="008C36C5"/>
    <w:rsid w:val="008C4DDC"/>
    <w:rsid w:val="008D2378"/>
    <w:rsid w:val="008D2C1D"/>
    <w:rsid w:val="008D35DA"/>
    <w:rsid w:val="008D3CE0"/>
    <w:rsid w:val="008D45A9"/>
    <w:rsid w:val="008E238B"/>
    <w:rsid w:val="008E60EC"/>
    <w:rsid w:val="008F026F"/>
    <w:rsid w:val="008F0D8B"/>
    <w:rsid w:val="008F3A26"/>
    <w:rsid w:val="008F6432"/>
    <w:rsid w:val="008F675F"/>
    <w:rsid w:val="00900CCC"/>
    <w:rsid w:val="00903870"/>
    <w:rsid w:val="00906A78"/>
    <w:rsid w:val="00911598"/>
    <w:rsid w:val="00913DE7"/>
    <w:rsid w:val="00914181"/>
    <w:rsid w:val="00914A3C"/>
    <w:rsid w:val="009155C4"/>
    <w:rsid w:val="00916DBC"/>
    <w:rsid w:val="00917307"/>
    <w:rsid w:val="00917721"/>
    <w:rsid w:val="00920D70"/>
    <w:rsid w:val="00922CB2"/>
    <w:rsid w:val="00926037"/>
    <w:rsid w:val="009271E0"/>
    <w:rsid w:val="00927FEA"/>
    <w:rsid w:val="009304AE"/>
    <w:rsid w:val="00930901"/>
    <w:rsid w:val="00933154"/>
    <w:rsid w:val="009342A3"/>
    <w:rsid w:val="009342AA"/>
    <w:rsid w:val="0093606E"/>
    <w:rsid w:val="00942266"/>
    <w:rsid w:val="009427E3"/>
    <w:rsid w:val="009428F8"/>
    <w:rsid w:val="0094387A"/>
    <w:rsid w:val="00944491"/>
    <w:rsid w:val="009505A7"/>
    <w:rsid w:val="009540E9"/>
    <w:rsid w:val="009548B9"/>
    <w:rsid w:val="009577FD"/>
    <w:rsid w:val="00961666"/>
    <w:rsid w:val="00962B8A"/>
    <w:rsid w:val="0096406A"/>
    <w:rsid w:val="009644A8"/>
    <w:rsid w:val="00964C08"/>
    <w:rsid w:val="009661F4"/>
    <w:rsid w:val="00973EF3"/>
    <w:rsid w:val="00991C00"/>
    <w:rsid w:val="00991F15"/>
    <w:rsid w:val="00991FC1"/>
    <w:rsid w:val="00993741"/>
    <w:rsid w:val="00994563"/>
    <w:rsid w:val="009946FF"/>
    <w:rsid w:val="00995999"/>
    <w:rsid w:val="0099657A"/>
    <w:rsid w:val="009A1859"/>
    <w:rsid w:val="009A3343"/>
    <w:rsid w:val="009A62ED"/>
    <w:rsid w:val="009B2608"/>
    <w:rsid w:val="009B2656"/>
    <w:rsid w:val="009B49FC"/>
    <w:rsid w:val="009C1052"/>
    <w:rsid w:val="009C2305"/>
    <w:rsid w:val="009D0DBD"/>
    <w:rsid w:val="009D4011"/>
    <w:rsid w:val="009D5B3E"/>
    <w:rsid w:val="009D785A"/>
    <w:rsid w:val="009E4953"/>
    <w:rsid w:val="009E4C7E"/>
    <w:rsid w:val="009E5809"/>
    <w:rsid w:val="009E70BE"/>
    <w:rsid w:val="009E78E0"/>
    <w:rsid w:val="009F1C68"/>
    <w:rsid w:val="009F538A"/>
    <w:rsid w:val="009F5D77"/>
    <w:rsid w:val="009F7D7B"/>
    <w:rsid w:val="00A01325"/>
    <w:rsid w:val="00A019BE"/>
    <w:rsid w:val="00A02401"/>
    <w:rsid w:val="00A03451"/>
    <w:rsid w:val="00A04DFA"/>
    <w:rsid w:val="00A056D1"/>
    <w:rsid w:val="00A066F3"/>
    <w:rsid w:val="00A07142"/>
    <w:rsid w:val="00A13346"/>
    <w:rsid w:val="00A15622"/>
    <w:rsid w:val="00A15A72"/>
    <w:rsid w:val="00A165A2"/>
    <w:rsid w:val="00A168E0"/>
    <w:rsid w:val="00A169A5"/>
    <w:rsid w:val="00A214B2"/>
    <w:rsid w:val="00A262AA"/>
    <w:rsid w:val="00A306DA"/>
    <w:rsid w:val="00A31303"/>
    <w:rsid w:val="00A333A5"/>
    <w:rsid w:val="00A345DA"/>
    <w:rsid w:val="00A452D4"/>
    <w:rsid w:val="00A45E56"/>
    <w:rsid w:val="00A46034"/>
    <w:rsid w:val="00A476A7"/>
    <w:rsid w:val="00A512AF"/>
    <w:rsid w:val="00A52F7E"/>
    <w:rsid w:val="00A535C8"/>
    <w:rsid w:val="00A55ED9"/>
    <w:rsid w:val="00A57D62"/>
    <w:rsid w:val="00A57E70"/>
    <w:rsid w:val="00A64730"/>
    <w:rsid w:val="00A65BE0"/>
    <w:rsid w:val="00A67DE7"/>
    <w:rsid w:val="00A70A40"/>
    <w:rsid w:val="00A719B9"/>
    <w:rsid w:val="00A72820"/>
    <w:rsid w:val="00A73C2C"/>
    <w:rsid w:val="00A74057"/>
    <w:rsid w:val="00A769BD"/>
    <w:rsid w:val="00A8190B"/>
    <w:rsid w:val="00A857AF"/>
    <w:rsid w:val="00A85C2C"/>
    <w:rsid w:val="00A861C0"/>
    <w:rsid w:val="00A86234"/>
    <w:rsid w:val="00A905CC"/>
    <w:rsid w:val="00A90E55"/>
    <w:rsid w:val="00A93A92"/>
    <w:rsid w:val="00AA0B5B"/>
    <w:rsid w:val="00AA5482"/>
    <w:rsid w:val="00AA600E"/>
    <w:rsid w:val="00AA70F7"/>
    <w:rsid w:val="00AB1ECE"/>
    <w:rsid w:val="00AB228E"/>
    <w:rsid w:val="00AB2FE6"/>
    <w:rsid w:val="00AB40E0"/>
    <w:rsid w:val="00AB5B51"/>
    <w:rsid w:val="00AB6878"/>
    <w:rsid w:val="00AB6F3D"/>
    <w:rsid w:val="00AC01EF"/>
    <w:rsid w:val="00AC222D"/>
    <w:rsid w:val="00AC4505"/>
    <w:rsid w:val="00AC45F2"/>
    <w:rsid w:val="00AC4CC6"/>
    <w:rsid w:val="00AC5091"/>
    <w:rsid w:val="00AC5A2B"/>
    <w:rsid w:val="00AC5A6E"/>
    <w:rsid w:val="00AC6B32"/>
    <w:rsid w:val="00AC7085"/>
    <w:rsid w:val="00AD4676"/>
    <w:rsid w:val="00AD5DA8"/>
    <w:rsid w:val="00AD63C4"/>
    <w:rsid w:val="00AD69E9"/>
    <w:rsid w:val="00AD7CD6"/>
    <w:rsid w:val="00AE3216"/>
    <w:rsid w:val="00AE367F"/>
    <w:rsid w:val="00AE452E"/>
    <w:rsid w:val="00AE4BDD"/>
    <w:rsid w:val="00AE7F76"/>
    <w:rsid w:val="00AF0168"/>
    <w:rsid w:val="00AF1E8E"/>
    <w:rsid w:val="00AF5869"/>
    <w:rsid w:val="00AF7724"/>
    <w:rsid w:val="00AF7E2B"/>
    <w:rsid w:val="00B00331"/>
    <w:rsid w:val="00B04934"/>
    <w:rsid w:val="00B04FAC"/>
    <w:rsid w:val="00B05CB3"/>
    <w:rsid w:val="00B07735"/>
    <w:rsid w:val="00B10CE5"/>
    <w:rsid w:val="00B11D4D"/>
    <w:rsid w:val="00B136C0"/>
    <w:rsid w:val="00B253A8"/>
    <w:rsid w:val="00B257F8"/>
    <w:rsid w:val="00B275EF"/>
    <w:rsid w:val="00B27E28"/>
    <w:rsid w:val="00B30142"/>
    <w:rsid w:val="00B3536F"/>
    <w:rsid w:val="00B3777D"/>
    <w:rsid w:val="00B42967"/>
    <w:rsid w:val="00B43197"/>
    <w:rsid w:val="00B43992"/>
    <w:rsid w:val="00B44873"/>
    <w:rsid w:val="00B46696"/>
    <w:rsid w:val="00B5052F"/>
    <w:rsid w:val="00B517B6"/>
    <w:rsid w:val="00B51D65"/>
    <w:rsid w:val="00B520D3"/>
    <w:rsid w:val="00B568BE"/>
    <w:rsid w:val="00B600EA"/>
    <w:rsid w:val="00B61408"/>
    <w:rsid w:val="00B64464"/>
    <w:rsid w:val="00B659DB"/>
    <w:rsid w:val="00B73FC8"/>
    <w:rsid w:val="00B754CF"/>
    <w:rsid w:val="00B76274"/>
    <w:rsid w:val="00B778E3"/>
    <w:rsid w:val="00B77DCC"/>
    <w:rsid w:val="00B8100E"/>
    <w:rsid w:val="00B83DA0"/>
    <w:rsid w:val="00B85829"/>
    <w:rsid w:val="00B85A56"/>
    <w:rsid w:val="00B86E58"/>
    <w:rsid w:val="00B9076D"/>
    <w:rsid w:val="00B9198F"/>
    <w:rsid w:val="00B93137"/>
    <w:rsid w:val="00B93187"/>
    <w:rsid w:val="00B9347C"/>
    <w:rsid w:val="00B96269"/>
    <w:rsid w:val="00BA02C5"/>
    <w:rsid w:val="00BA0E15"/>
    <w:rsid w:val="00BA127F"/>
    <w:rsid w:val="00BA43D6"/>
    <w:rsid w:val="00BA4DAB"/>
    <w:rsid w:val="00BA5DE9"/>
    <w:rsid w:val="00BA5F51"/>
    <w:rsid w:val="00BA679D"/>
    <w:rsid w:val="00BB15C1"/>
    <w:rsid w:val="00BB1600"/>
    <w:rsid w:val="00BB17F2"/>
    <w:rsid w:val="00BB48AE"/>
    <w:rsid w:val="00BB490A"/>
    <w:rsid w:val="00BB522E"/>
    <w:rsid w:val="00BB6D18"/>
    <w:rsid w:val="00BB6E30"/>
    <w:rsid w:val="00BC00D9"/>
    <w:rsid w:val="00BC12A2"/>
    <w:rsid w:val="00BC2E46"/>
    <w:rsid w:val="00BC6806"/>
    <w:rsid w:val="00BC6E08"/>
    <w:rsid w:val="00BC76BB"/>
    <w:rsid w:val="00BD05F8"/>
    <w:rsid w:val="00BD1B74"/>
    <w:rsid w:val="00BD24F9"/>
    <w:rsid w:val="00BD45C9"/>
    <w:rsid w:val="00BD4E0E"/>
    <w:rsid w:val="00BD7B8A"/>
    <w:rsid w:val="00BE087C"/>
    <w:rsid w:val="00BE12A1"/>
    <w:rsid w:val="00BE1AF9"/>
    <w:rsid w:val="00BE30EA"/>
    <w:rsid w:val="00BE4F5F"/>
    <w:rsid w:val="00BE553E"/>
    <w:rsid w:val="00BF1B18"/>
    <w:rsid w:val="00BF2514"/>
    <w:rsid w:val="00BF3CDA"/>
    <w:rsid w:val="00BF43D6"/>
    <w:rsid w:val="00C009C1"/>
    <w:rsid w:val="00C01888"/>
    <w:rsid w:val="00C02132"/>
    <w:rsid w:val="00C04C06"/>
    <w:rsid w:val="00C04DCC"/>
    <w:rsid w:val="00C1323B"/>
    <w:rsid w:val="00C13D98"/>
    <w:rsid w:val="00C152A1"/>
    <w:rsid w:val="00C173EB"/>
    <w:rsid w:val="00C20C51"/>
    <w:rsid w:val="00C24647"/>
    <w:rsid w:val="00C26A92"/>
    <w:rsid w:val="00C27523"/>
    <w:rsid w:val="00C2776C"/>
    <w:rsid w:val="00C302FA"/>
    <w:rsid w:val="00C30C52"/>
    <w:rsid w:val="00C345EE"/>
    <w:rsid w:val="00C34B4D"/>
    <w:rsid w:val="00C40A7B"/>
    <w:rsid w:val="00C40AB0"/>
    <w:rsid w:val="00C42871"/>
    <w:rsid w:val="00C42D1A"/>
    <w:rsid w:val="00C43232"/>
    <w:rsid w:val="00C45751"/>
    <w:rsid w:val="00C51844"/>
    <w:rsid w:val="00C5257E"/>
    <w:rsid w:val="00C54DCF"/>
    <w:rsid w:val="00C55223"/>
    <w:rsid w:val="00C5601F"/>
    <w:rsid w:val="00C62797"/>
    <w:rsid w:val="00C63604"/>
    <w:rsid w:val="00C64462"/>
    <w:rsid w:val="00C644C9"/>
    <w:rsid w:val="00C6481D"/>
    <w:rsid w:val="00C7009C"/>
    <w:rsid w:val="00C72205"/>
    <w:rsid w:val="00C75149"/>
    <w:rsid w:val="00C8045F"/>
    <w:rsid w:val="00C82889"/>
    <w:rsid w:val="00C82A3D"/>
    <w:rsid w:val="00C82A50"/>
    <w:rsid w:val="00C82F97"/>
    <w:rsid w:val="00C83EF2"/>
    <w:rsid w:val="00C850C4"/>
    <w:rsid w:val="00C857CB"/>
    <w:rsid w:val="00C9145B"/>
    <w:rsid w:val="00C92710"/>
    <w:rsid w:val="00C9570F"/>
    <w:rsid w:val="00C958E1"/>
    <w:rsid w:val="00C97EAB"/>
    <w:rsid w:val="00CA18A7"/>
    <w:rsid w:val="00CA2EDF"/>
    <w:rsid w:val="00CA5D01"/>
    <w:rsid w:val="00CB0948"/>
    <w:rsid w:val="00CB20F9"/>
    <w:rsid w:val="00CB2AC7"/>
    <w:rsid w:val="00CB2CA9"/>
    <w:rsid w:val="00CB396C"/>
    <w:rsid w:val="00CB4AC1"/>
    <w:rsid w:val="00CC059A"/>
    <w:rsid w:val="00CC6E25"/>
    <w:rsid w:val="00CD449F"/>
    <w:rsid w:val="00CD5940"/>
    <w:rsid w:val="00CD5FD7"/>
    <w:rsid w:val="00CE0035"/>
    <w:rsid w:val="00CE0DB6"/>
    <w:rsid w:val="00CE18C2"/>
    <w:rsid w:val="00CE49EC"/>
    <w:rsid w:val="00CF06AC"/>
    <w:rsid w:val="00CF39AB"/>
    <w:rsid w:val="00CF4680"/>
    <w:rsid w:val="00CF5848"/>
    <w:rsid w:val="00D01A34"/>
    <w:rsid w:val="00D03762"/>
    <w:rsid w:val="00D04478"/>
    <w:rsid w:val="00D060E8"/>
    <w:rsid w:val="00D07072"/>
    <w:rsid w:val="00D072AB"/>
    <w:rsid w:val="00D0789E"/>
    <w:rsid w:val="00D07BDB"/>
    <w:rsid w:val="00D10118"/>
    <w:rsid w:val="00D1109B"/>
    <w:rsid w:val="00D11DE5"/>
    <w:rsid w:val="00D124FC"/>
    <w:rsid w:val="00D14D70"/>
    <w:rsid w:val="00D17496"/>
    <w:rsid w:val="00D1796A"/>
    <w:rsid w:val="00D21E05"/>
    <w:rsid w:val="00D22CC7"/>
    <w:rsid w:val="00D247EC"/>
    <w:rsid w:val="00D24F45"/>
    <w:rsid w:val="00D302AF"/>
    <w:rsid w:val="00D31C63"/>
    <w:rsid w:val="00D346D4"/>
    <w:rsid w:val="00D355F0"/>
    <w:rsid w:val="00D364C7"/>
    <w:rsid w:val="00D407AC"/>
    <w:rsid w:val="00D40D39"/>
    <w:rsid w:val="00D4505B"/>
    <w:rsid w:val="00D45813"/>
    <w:rsid w:val="00D467E1"/>
    <w:rsid w:val="00D53E49"/>
    <w:rsid w:val="00D54290"/>
    <w:rsid w:val="00D54B16"/>
    <w:rsid w:val="00D5548C"/>
    <w:rsid w:val="00D56576"/>
    <w:rsid w:val="00D57D7D"/>
    <w:rsid w:val="00D60E3E"/>
    <w:rsid w:val="00D62740"/>
    <w:rsid w:val="00D65378"/>
    <w:rsid w:val="00D6735F"/>
    <w:rsid w:val="00D74CEC"/>
    <w:rsid w:val="00D75DBA"/>
    <w:rsid w:val="00D80150"/>
    <w:rsid w:val="00D801A9"/>
    <w:rsid w:val="00D81424"/>
    <w:rsid w:val="00D81762"/>
    <w:rsid w:val="00D85E4A"/>
    <w:rsid w:val="00D86E7E"/>
    <w:rsid w:val="00D92D0C"/>
    <w:rsid w:val="00D9727D"/>
    <w:rsid w:val="00D97E7E"/>
    <w:rsid w:val="00DA149D"/>
    <w:rsid w:val="00DA29B4"/>
    <w:rsid w:val="00DA2C2B"/>
    <w:rsid w:val="00DA5139"/>
    <w:rsid w:val="00DA6AA9"/>
    <w:rsid w:val="00DB797C"/>
    <w:rsid w:val="00DC02D6"/>
    <w:rsid w:val="00DC1851"/>
    <w:rsid w:val="00DC2776"/>
    <w:rsid w:val="00DC37E0"/>
    <w:rsid w:val="00DC3F04"/>
    <w:rsid w:val="00DC6875"/>
    <w:rsid w:val="00DC6BED"/>
    <w:rsid w:val="00DC769E"/>
    <w:rsid w:val="00DD1E39"/>
    <w:rsid w:val="00DD7D9F"/>
    <w:rsid w:val="00DE0DA5"/>
    <w:rsid w:val="00DE1F02"/>
    <w:rsid w:val="00DE4610"/>
    <w:rsid w:val="00DF155A"/>
    <w:rsid w:val="00DF370E"/>
    <w:rsid w:val="00DF4F04"/>
    <w:rsid w:val="00DF603A"/>
    <w:rsid w:val="00DF63A4"/>
    <w:rsid w:val="00DF6751"/>
    <w:rsid w:val="00DF7360"/>
    <w:rsid w:val="00E02888"/>
    <w:rsid w:val="00E0514E"/>
    <w:rsid w:val="00E068EA"/>
    <w:rsid w:val="00E1265C"/>
    <w:rsid w:val="00E151F3"/>
    <w:rsid w:val="00E16102"/>
    <w:rsid w:val="00E163EC"/>
    <w:rsid w:val="00E21967"/>
    <w:rsid w:val="00E22EDA"/>
    <w:rsid w:val="00E23022"/>
    <w:rsid w:val="00E230E2"/>
    <w:rsid w:val="00E237CB"/>
    <w:rsid w:val="00E26CF3"/>
    <w:rsid w:val="00E27C0E"/>
    <w:rsid w:val="00E27DA0"/>
    <w:rsid w:val="00E30025"/>
    <w:rsid w:val="00E32446"/>
    <w:rsid w:val="00E32859"/>
    <w:rsid w:val="00E32C02"/>
    <w:rsid w:val="00E33A39"/>
    <w:rsid w:val="00E35948"/>
    <w:rsid w:val="00E3794B"/>
    <w:rsid w:val="00E43506"/>
    <w:rsid w:val="00E4371C"/>
    <w:rsid w:val="00E43A05"/>
    <w:rsid w:val="00E53E96"/>
    <w:rsid w:val="00E54DDF"/>
    <w:rsid w:val="00E56BB9"/>
    <w:rsid w:val="00E573E2"/>
    <w:rsid w:val="00E57722"/>
    <w:rsid w:val="00E61F87"/>
    <w:rsid w:val="00E62AEC"/>
    <w:rsid w:val="00E63252"/>
    <w:rsid w:val="00E65546"/>
    <w:rsid w:val="00E65B9C"/>
    <w:rsid w:val="00E662E6"/>
    <w:rsid w:val="00E6665F"/>
    <w:rsid w:val="00E66D9D"/>
    <w:rsid w:val="00E6736A"/>
    <w:rsid w:val="00E679E1"/>
    <w:rsid w:val="00E7012C"/>
    <w:rsid w:val="00E712EE"/>
    <w:rsid w:val="00E72AE1"/>
    <w:rsid w:val="00E7571C"/>
    <w:rsid w:val="00E75E70"/>
    <w:rsid w:val="00E7632C"/>
    <w:rsid w:val="00E77093"/>
    <w:rsid w:val="00E77C1D"/>
    <w:rsid w:val="00E81309"/>
    <w:rsid w:val="00E87ADA"/>
    <w:rsid w:val="00E92177"/>
    <w:rsid w:val="00E92626"/>
    <w:rsid w:val="00E94F53"/>
    <w:rsid w:val="00EA1226"/>
    <w:rsid w:val="00EA159A"/>
    <w:rsid w:val="00EA28B0"/>
    <w:rsid w:val="00EA4B51"/>
    <w:rsid w:val="00EA53D0"/>
    <w:rsid w:val="00EB6862"/>
    <w:rsid w:val="00EB68B0"/>
    <w:rsid w:val="00EB6A15"/>
    <w:rsid w:val="00EC26AD"/>
    <w:rsid w:val="00EC43A5"/>
    <w:rsid w:val="00EC705E"/>
    <w:rsid w:val="00EC790C"/>
    <w:rsid w:val="00ED1881"/>
    <w:rsid w:val="00ED2AAF"/>
    <w:rsid w:val="00EE026A"/>
    <w:rsid w:val="00EE0673"/>
    <w:rsid w:val="00EE4395"/>
    <w:rsid w:val="00EE748B"/>
    <w:rsid w:val="00EF3F2B"/>
    <w:rsid w:val="00EF78D4"/>
    <w:rsid w:val="00F02040"/>
    <w:rsid w:val="00F025C6"/>
    <w:rsid w:val="00F1579A"/>
    <w:rsid w:val="00F16837"/>
    <w:rsid w:val="00F171CD"/>
    <w:rsid w:val="00F1744C"/>
    <w:rsid w:val="00F17957"/>
    <w:rsid w:val="00F17E83"/>
    <w:rsid w:val="00F224A7"/>
    <w:rsid w:val="00F239D6"/>
    <w:rsid w:val="00F27B68"/>
    <w:rsid w:val="00F319F2"/>
    <w:rsid w:val="00F32F81"/>
    <w:rsid w:val="00F33E79"/>
    <w:rsid w:val="00F3439B"/>
    <w:rsid w:val="00F351B8"/>
    <w:rsid w:val="00F36497"/>
    <w:rsid w:val="00F36CDE"/>
    <w:rsid w:val="00F37A55"/>
    <w:rsid w:val="00F401B5"/>
    <w:rsid w:val="00F40AFC"/>
    <w:rsid w:val="00F41AD2"/>
    <w:rsid w:val="00F44DF1"/>
    <w:rsid w:val="00F44F13"/>
    <w:rsid w:val="00F648D3"/>
    <w:rsid w:val="00F6490B"/>
    <w:rsid w:val="00F64BE3"/>
    <w:rsid w:val="00F73FF5"/>
    <w:rsid w:val="00F7447E"/>
    <w:rsid w:val="00F75A4E"/>
    <w:rsid w:val="00F75CAC"/>
    <w:rsid w:val="00F760EE"/>
    <w:rsid w:val="00F768E8"/>
    <w:rsid w:val="00F779B9"/>
    <w:rsid w:val="00F80943"/>
    <w:rsid w:val="00F866FE"/>
    <w:rsid w:val="00F8699D"/>
    <w:rsid w:val="00F954F7"/>
    <w:rsid w:val="00F97051"/>
    <w:rsid w:val="00F97646"/>
    <w:rsid w:val="00FA425C"/>
    <w:rsid w:val="00FA5950"/>
    <w:rsid w:val="00FA6D2A"/>
    <w:rsid w:val="00FB041B"/>
    <w:rsid w:val="00FB0EBE"/>
    <w:rsid w:val="00FB10DD"/>
    <w:rsid w:val="00FB2405"/>
    <w:rsid w:val="00FB2AFF"/>
    <w:rsid w:val="00FB4A81"/>
    <w:rsid w:val="00FC18FC"/>
    <w:rsid w:val="00FC1B08"/>
    <w:rsid w:val="00FC24BC"/>
    <w:rsid w:val="00FC29E9"/>
    <w:rsid w:val="00FC53D0"/>
    <w:rsid w:val="00FD09FB"/>
    <w:rsid w:val="00FD0EBB"/>
    <w:rsid w:val="00FD3886"/>
    <w:rsid w:val="00FD6CD7"/>
    <w:rsid w:val="00FD722D"/>
    <w:rsid w:val="00FE3AD3"/>
    <w:rsid w:val="00FE606F"/>
    <w:rsid w:val="00FE7223"/>
    <w:rsid w:val="00FF07A0"/>
    <w:rsid w:val="00FF5A84"/>
    <w:rsid w:val="00FF63B6"/>
    <w:rsid w:val="00FF6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192E0"/>
  <w15:docId w15:val="{FCE416E8-B89B-3244-B420-54E65087B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30C"/>
    <w:rPr>
      <w:rFonts w:ascii="Times New Roman" w:eastAsia="Times New Roman" w:hAnsi="Times New Roman" w:cs="Times New Roman"/>
      <w:lang w:val="en-CA"/>
    </w:rPr>
  </w:style>
  <w:style w:type="paragraph" w:styleId="Heading6">
    <w:name w:val="heading 6"/>
    <w:basedOn w:val="Normal"/>
    <w:next w:val="Normal"/>
    <w:link w:val="Heading6Char"/>
    <w:uiPriority w:val="9"/>
    <w:qFormat/>
    <w:rsid w:val="00E75E70"/>
    <w:pPr>
      <w:pBdr>
        <w:bottom w:val="dotted" w:sz="6" w:space="1" w:color="4F81BD"/>
      </w:pBdr>
      <w:spacing w:before="300"/>
      <w:outlineLvl w:val="5"/>
    </w:pPr>
    <w:rPr>
      <w:caps/>
      <w:color w:val="365F91"/>
      <w:spacing w:val="1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F2F8A"/>
    <w:pPr>
      <w:tabs>
        <w:tab w:val="center" w:pos="4680"/>
        <w:tab w:val="right" w:pos="9360"/>
      </w:tabs>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0F2F8A"/>
  </w:style>
  <w:style w:type="character" w:styleId="PageNumber">
    <w:name w:val="page number"/>
    <w:basedOn w:val="DefaultParagraphFont"/>
    <w:uiPriority w:val="99"/>
    <w:semiHidden/>
    <w:unhideWhenUsed/>
    <w:rsid w:val="000F2F8A"/>
  </w:style>
  <w:style w:type="character" w:styleId="LineNumber">
    <w:name w:val="line number"/>
    <w:basedOn w:val="DefaultParagraphFont"/>
    <w:uiPriority w:val="99"/>
    <w:semiHidden/>
    <w:unhideWhenUsed/>
    <w:rsid w:val="000F2F8A"/>
  </w:style>
  <w:style w:type="character" w:customStyle="1" w:styleId="institution">
    <w:name w:val="institution"/>
    <w:basedOn w:val="DefaultParagraphFont"/>
    <w:rsid w:val="000F2F8A"/>
  </w:style>
  <w:style w:type="character" w:customStyle="1" w:styleId="sowc">
    <w:name w:val="sowc"/>
    <w:basedOn w:val="DefaultParagraphFont"/>
    <w:rsid w:val="00C8045F"/>
  </w:style>
  <w:style w:type="paragraph" w:styleId="ListParagraph">
    <w:name w:val="List Paragraph"/>
    <w:basedOn w:val="Normal"/>
    <w:uiPriority w:val="34"/>
    <w:qFormat/>
    <w:rsid w:val="00C82889"/>
    <w:pPr>
      <w:ind w:left="720"/>
      <w:contextualSpacing/>
    </w:pPr>
  </w:style>
  <w:style w:type="paragraph" w:styleId="Caption">
    <w:name w:val="caption"/>
    <w:basedOn w:val="Normal"/>
    <w:next w:val="Normal"/>
    <w:uiPriority w:val="35"/>
    <w:unhideWhenUsed/>
    <w:qFormat/>
    <w:rsid w:val="001C0FF1"/>
    <w:pPr>
      <w:spacing w:after="200"/>
    </w:pPr>
    <w:rPr>
      <w:i/>
      <w:iCs/>
      <w:color w:val="44546A" w:themeColor="text2"/>
      <w:sz w:val="18"/>
      <w:szCs w:val="18"/>
    </w:rPr>
  </w:style>
  <w:style w:type="table" w:customStyle="1" w:styleId="ListTable21">
    <w:name w:val="List Table 21"/>
    <w:basedOn w:val="TableNormal"/>
    <w:uiPriority w:val="47"/>
    <w:rsid w:val="004F4743"/>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4F474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31D66"/>
    <w:pPr>
      <w:spacing w:line="480" w:lineRule="auto"/>
      <w:ind w:left="720" w:hanging="720"/>
    </w:pPr>
  </w:style>
  <w:style w:type="paragraph" w:styleId="NormalWeb">
    <w:name w:val="Normal (Web)"/>
    <w:basedOn w:val="Normal"/>
    <w:uiPriority w:val="99"/>
    <w:unhideWhenUsed/>
    <w:rsid w:val="0022754E"/>
    <w:pPr>
      <w:spacing w:before="100" w:beforeAutospacing="1" w:after="100" w:afterAutospacing="1"/>
    </w:pPr>
  </w:style>
  <w:style w:type="character" w:styleId="CommentReference">
    <w:name w:val="annotation reference"/>
    <w:basedOn w:val="DefaultParagraphFont"/>
    <w:uiPriority w:val="99"/>
    <w:semiHidden/>
    <w:unhideWhenUsed/>
    <w:rsid w:val="00203474"/>
    <w:rPr>
      <w:sz w:val="16"/>
      <w:szCs w:val="16"/>
    </w:rPr>
  </w:style>
  <w:style w:type="paragraph" w:styleId="CommentText">
    <w:name w:val="annotation text"/>
    <w:basedOn w:val="Normal"/>
    <w:link w:val="CommentTextChar"/>
    <w:uiPriority w:val="99"/>
    <w:unhideWhenUsed/>
    <w:rsid w:val="00203474"/>
    <w:rPr>
      <w:sz w:val="20"/>
      <w:szCs w:val="20"/>
    </w:rPr>
  </w:style>
  <w:style w:type="character" w:customStyle="1" w:styleId="CommentTextChar">
    <w:name w:val="Comment Text Char"/>
    <w:basedOn w:val="DefaultParagraphFont"/>
    <w:link w:val="CommentText"/>
    <w:uiPriority w:val="99"/>
    <w:rsid w:val="00203474"/>
    <w:rPr>
      <w:rFonts w:ascii="Times New Roman" w:eastAsia="Times New Roman" w:hAnsi="Times New Roma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203474"/>
    <w:rPr>
      <w:b/>
      <w:bCs/>
    </w:rPr>
  </w:style>
  <w:style w:type="character" w:customStyle="1" w:styleId="CommentSubjectChar">
    <w:name w:val="Comment Subject Char"/>
    <w:basedOn w:val="CommentTextChar"/>
    <w:link w:val="CommentSubject"/>
    <w:uiPriority w:val="99"/>
    <w:semiHidden/>
    <w:rsid w:val="00203474"/>
    <w:rPr>
      <w:rFonts w:ascii="Times New Roman" w:eastAsia="Times New Roman" w:hAnsi="Times New Roman" w:cs="Times New Roman"/>
      <w:b/>
      <w:bCs/>
      <w:sz w:val="20"/>
      <w:szCs w:val="20"/>
      <w:lang w:val="en-CA"/>
    </w:rPr>
  </w:style>
  <w:style w:type="character" w:styleId="PlaceholderText">
    <w:name w:val="Placeholder Text"/>
    <w:basedOn w:val="DefaultParagraphFont"/>
    <w:uiPriority w:val="99"/>
    <w:semiHidden/>
    <w:rsid w:val="00217FF7"/>
    <w:rPr>
      <w:color w:val="808080"/>
    </w:rPr>
  </w:style>
  <w:style w:type="character" w:customStyle="1" w:styleId="apple-converted-space">
    <w:name w:val="apple-converted-space"/>
    <w:basedOn w:val="DefaultParagraphFont"/>
    <w:rsid w:val="00770373"/>
  </w:style>
  <w:style w:type="table" w:customStyle="1" w:styleId="ListTable6Colorful1">
    <w:name w:val="List Table 6 Colorful1"/>
    <w:basedOn w:val="TableNormal"/>
    <w:uiPriority w:val="51"/>
    <w:rsid w:val="00C850C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2D6F3E"/>
    <w:rPr>
      <w:rFonts w:ascii="Times New Roman" w:eastAsia="Times New Roman" w:hAnsi="Times New Roman" w:cs="Times New Roman"/>
      <w:lang w:val="en-CA"/>
    </w:rPr>
  </w:style>
  <w:style w:type="paragraph" w:styleId="BalloonText">
    <w:name w:val="Balloon Text"/>
    <w:basedOn w:val="Normal"/>
    <w:link w:val="BalloonTextChar"/>
    <w:uiPriority w:val="99"/>
    <w:semiHidden/>
    <w:unhideWhenUsed/>
    <w:rsid w:val="00EB6A15"/>
    <w:rPr>
      <w:rFonts w:ascii="Tahoma" w:hAnsi="Tahoma" w:cs="Tahoma"/>
      <w:sz w:val="16"/>
      <w:szCs w:val="16"/>
    </w:rPr>
  </w:style>
  <w:style w:type="character" w:customStyle="1" w:styleId="BalloonTextChar">
    <w:name w:val="Balloon Text Char"/>
    <w:basedOn w:val="DefaultParagraphFont"/>
    <w:link w:val="BalloonText"/>
    <w:uiPriority w:val="99"/>
    <w:semiHidden/>
    <w:rsid w:val="00EB6A15"/>
    <w:rPr>
      <w:rFonts w:ascii="Tahoma" w:eastAsia="Times New Roman" w:hAnsi="Tahoma" w:cs="Tahoma"/>
      <w:sz w:val="16"/>
      <w:szCs w:val="16"/>
      <w:lang w:val="en-CA"/>
    </w:rPr>
  </w:style>
  <w:style w:type="character" w:customStyle="1" w:styleId="mtext">
    <w:name w:val="mtext"/>
    <w:basedOn w:val="DefaultParagraphFont"/>
    <w:rsid w:val="00D407AC"/>
  </w:style>
  <w:style w:type="character" w:customStyle="1" w:styleId="mo">
    <w:name w:val="mo"/>
    <w:basedOn w:val="DefaultParagraphFont"/>
    <w:rsid w:val="00D407AC"/>
  </w:style>
  <w:style w:type="character" w:customStyle="1" w:styleId="mi">
    <w:name w:val="mi"/>
    <w:basedOn w:val="DefaultParagraphFont"/>
    <w:rsid w:val="00D407AC"/>
  </w:style>
  <w:style w:type="character" w:customStyle="1" w:styleId="Heading6Char">
    <w:name w:val="Heading 6 Char"/>
    <w:basedOn w:val="DefaultParagraphFont"/>
    <w:link w:val="Heading6"/>
    <w:uiPriority w:val="9"/>
    <w:rsid w:val="00E75E70"/>
    <w:rPr>
      <w:rFonts w:ascii="Times New Roman" w:eastAsia="Times New Roman" w:hAnsi="Times New Roman" w:cs="Times New Roman"/>
      <w:caps/>
      <w:color w:val="365F91"/>
      <w:spacing w:val="10"/>
      <w:lang w:val="x-none" w:eastAsia="x-none"/>
    </w:rPr>
  </w:style>
  <w:style w:type="character" w:styleId="Hyperlink">
    <w:name w:val="Hyperlink"/>
    <w:basedOn w:val="DefaultParagraphFont"/>
    <w:uiPriority w:val="99"/>
    <w:unhideWhenUsed/>
    <w:rsid w:val="00BE12A1"/>
    <w:rPr>
      <w:color w:val="0563C1" w:themeColor="hyperlink"/>
      <w:u w:val="single"/>
    </w:rPr>
  </w:style>
  <w:style w:type="character" w:styleId="UnresolvedMention">
    <w:name w:val="Unresolved Mention"/>
    <w:basedOn w:val="DefaultParagraphFont"/>
    <w:uiPriority w:val="99"/>
    <w:semiHidden/>
    <w:unhideWhenUsed/>
    <w:rsid w:val="00BE12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5020">
      <w:bodyDiv w:val="1"/>
      <w:marLeft w:val="0"/>
      <w:marRight w:val="0"/>
      <w:marTop w:val="0"/>
      <w:marBottom w:val="0"/>
      <w:divBdr>
        <w:top w:val="none" w:sz="0" w:space="0" w:color="auto"/>
        <w:left w:val="none" w:sz="0" w:space="0" w:color="auto"/>
        <w:bottom w:val="none" w:sz="0" w:space="0" w:color="auto"/>
        <w:right w:val="none" w:sz="0" w:space="0" w:color="auto"/>
      </w:divBdr>
    </w:div>
    <w:div w:id="141233833">
      <w:bodyDiv w:val="1"/>
      <w:marLeft w:val="0"/>
      <w:marRight w:val="0"/>
      <w:marTop w:val="0"/>
      <w:marBottom w:val="0"/>
      <w:divBdr>
        <w:top w:val="none" w:sz="0" w:space="0" w:color="auto"/>
        <w:left w:val="none" w:sz="0" w:space="0" w:color="auto"/>
        <w:bottom w:val="none" w:sz="0" w:space="0" w:color="auto"/>
        <w:right w:val="none" w:sz="0" w:space="0" w:color="auto"/>
      </w:divBdr>
      <w:divsChild>
        <w:div w:id="130365001">
          <w:marLeft w:val="0"/>
          <w:marRight w:val="0"/>
          <w:marTop w:val="0"/>
          <w:marBottom w:val="0"/>
          <w:divBdr>
            <w:top w:val="none" w:sz="0" w:space="0" w:color="auto"/>
            <w:left w:val="none" w:sz="0" w:space="0" w:color="auto"/>
            <w:bottom w:val="none" w:sz="0" w:space="0" w:color="auto"/>
            <w:right w:val="none" w:sz="0" w:space="0" w:color="auto"/>
          </w:divBdr>
        </w:div>
        <w:div w:id="438795454">
          <w:marLeft w:val="0"/>
          <w:marRight w:val="0"/>
          <w:marTop w:val="0"/>
          <w:marBottom w:val="0"/>
          <w:divBdr>
            <w:top w:val="none" w:sz="0" w:space="0" w:color="auto"/>
            <w:left w:val="none" w:sz="0" w:space="0" w:color="auto"/>
            <w:bottom w:val="none" w:sz="0" w:space="0" w:color="auto"/>
            <w:right w:val="none" w:sz="0" w:space="0" w:color="auto"/>
          </w:divBdr>
        </w:div>
        <w:div w:id="977613747">
          <w:marLeft w:val="0"/>
          <w:marRight w:val="0"/>
          <w:marTop w:val="0"/>
          <w:marBottom w:val="0"/>
          <w:divBdr>
            <w:top w:val="none" w:sz="0" w:space="0" w:color="auto"/>
            <w:left w:val="none" w:sz="0" w:space="0" w:color="auto"/>
            <w:bottom w:val="none" w:sz="0" w:space="0" w:color="auto"/>
            <w:right w:val="none" w:sz="0" w:space="0" w:color="auto"/>
          </w:divBdr>
        </w:div>
        <w:div w:id="24329160">
          <w:marLeft w:val="0"/>
          <w:marRight w:val="0"/>
          <w:marTop w:val="0"/>
          <w:marBottom w:val="0"/>
          <w:divBdr>
            <w:top w:val="none" w:sz="0" w:space="0" w:color="auto"/>
            <w:left w:val="none" w:sz="0" w:space="0" w:color="auto"/>
            <w:bottom w:val="none" w:sz="0" w:space="0" w:color="auto"/>
            <w:right w:val="none" w:sz="0" w:space="0" w:color="auto"/>
          </w:divBdr>
        </w:div>
        <w:div w:id="143816248">
          <w:marLeft w:val="0"/>
          <w:marRight w:val="0"/>
          <w:marTop w:val="0"/>
          <w:marBottom w:val="0"/>
          <w:divBdr>
            <w:top w:val="none" w:sz="0" w:space="0" w:color="auto"/>
            <w:left w:val="none" w:sz="0" w:space="0" w:color="auto"/>
            <w:bottom w:val="none" w:sz="0" w:space="0" w:color="auto"/>
            <w:right w:val="none" w:sz="0" w:space="0" w:color="auto"/>
          </w:divBdr>
        </w:div>
        <w:div w:id="1565602682">
          <w:marLeft w:val="0"/>
          <w:marRight w:val="0"/>
          <w:marTop w:val="0"/>
          <w:marBottom w:val="0"/>
          <w:divBdr>
            <w:top w:val="none" w:sz="0" w:space="0" w:color="auto"/>
            <w:left w:val="none" w:sz="0" w:space="0" w:color="auto"/>
            <w:bottom w:val="none" w:sz="0" w:space="0" w:color="auto"/>
            <w:right w:val="none" w:sz="0" w:space="0" w:color="auto"/>
          </w:divBdr>
        </w:div>
        <w:div w:id="1883322396">
          <w:marLeft w:val="0"/>
          <w:marRight w:val="0"/>
          <w:marTop w:val="0"/>
          <w:marBottom w:val="0"/>
          <w:divBdr>
            <w:top w:val="none" w:sz="0" w:space="0" w:color="auto"/>
            <w:left w:val="none" w:sz="0" w:space="0" w:color="auto"/>
            <w:bottom w:val="none" w:sz="0" w:space="0" w:color="auto"/>
            <w:right w:val="none" w:sz="0" w:space="0" w:color="auto"/>
          </w:divBdr>
        </w:div>
        <w:div w:id="788159100">
          <w:marLeft w:val="0"/>
          <w:marRight w:val="0"/>
          <w:marTop w:val="0"/>
          <w:marBottom w:val="0"/>
          <w:divBdr>
            <w:top w:val="none" w:sz="0" w:space="0" w:color="auto"/>
            <w:left w:val="none" w:sz="0" w:space="0" w:color="auto"/>
            <w:bottom w:val="none" w:sz="0" w:space="0" w:color="auto"/>
            <w:right w:val="none" w:sz="0" w:space="0" w:color="auto"/>
          </w:divBdr>
        </w:div>
        <w:div w:id="1462456914">
          <w:marLeft w:val="0"/>
          <w:marRight w:val="0"/>
          <w:marTop w:val="0"/>
          <w:marBottom w:val="0"/>
          <w:divBdr>
            <w:top w:val="none" w:sz="0" w:space="0" w:color="auto"/>
            <w:left w:val="none" w:sz="0" w:space="0" w:color="auto"/>
            <w:bottom w:val="none" w:sz="0" w:space="0" w:color="auto"/>
            <w:right w:val="none" w:sz="0" w:space="0" w:color="auto"/>
          </w:divBdr>
        </w:div>
        <w:div w:id="1126200242">
          <w:marLeft w:val="0"/>
          <w:marRight w:val="0"/>
          <w:marTop w:val="0"/>
          <w:marBottom w:val="0"/>
          <w:divBdr>
            <w:top w:val="none" w:sz="0" w:space="0" w:color="auto"/>
            <w:left w:val="none" w:sz="0" w:space="0" w:color="auto"/>
            <w:bottom w:val="none" w:sz="0" w:space="0" w:color="auto"/>
            <w:right w:val="none" w:sz="0" w:space="0" w:color="auto"/>
          </w:divBdr>
        </w:div>
        <w:div w:id="464860298">
          <w:marLeft w:val="0"/>
          <w:marRight w:val="0"/>
          <w:marTop w:val="0"/>
          <w:marBottom w:val="0"/>
          <w:divBdr>
            <w:top w:val="none" w:sz="0" w:space="0" w:color="auto"/>
            <w:left w:val="none" w:sz="0" w:space="0" w:color="auto"/>
            <w:bottom w:val="none" w:sz="0" w:space="0" w:color="auto"/>
            <w:right w:val="none" w:sz="0" w:space="0" w:color="auto"/>
          </w:divBdr>
        </w:div>
        <w:div w:id="777408020">
          <w:marLeft w:val="0"/>
          <w:marRight w:val="0"/>
          <w:marTop w:val="0"/>
          <w:marBottom w:val="0"/>
          <w:divBdr>
            <w:top w:val="none" w:sz="0" w:space="0" w:color="auto"/>
            <w:left w:val="none" w:sz="0" w:space="0" w:color="auto"/>
            <w:bottom w:val="none" w:sz="0" w:space="0" w:color="auto"/>
            <w:right w:val="none" w:sz="0" w:space="0" w:color="auto"/>
          </w:divBdr>
        </w:div>
        <w:div w:id="133334">
          <w:marLeft w:val="0"/>
          <w:marRight w:val="0"/>
          <w:marTop w:val="0"/>
          <w:marBottom w:val="0"/>
          <w:divBdr>
            <w:top w:val="none" w:sz="0" w:space="0" w:color="auto"/>
            <w:left w:val="none" w:sz="0" w:space="0" w:color="auto"/>
            <w:bottom w:val="none" w:sz="0" w:space="0" w:color="auto"/>
            <w:right w:val="none" w:sz="0" w:space="0" w:color="auto"/>
          </w:divBdr>
        </w:div>
      </w:divsChild>
    </w:div>
    <w:div w:id="288242398">
      <w:bodyDiv w:val="1"/>
      <w:marLeft w:val="0"/>
      <w:marRight w:val="0"/>
      <w:marTop w:val="0"/>
      <w:marBottom w:val="0"/>
      <w:divBdr>
        <w:top w:val="none" w:sz="0" w:space="0" w:color="auto"/>
        <w:left w:val="none" w:sz="0" w:space="0" w:color="auto"/>
        <w:bottom w:val="none" w:sz="0" w:space="0" w:color="auto"/>
        <w:right w:val="none" w:sz="0" w:space="0" w:color="auto"/>
      </w:divBdr>
    </w:div>
    <w:div w:id="418210760">
      <w:bodyDiv w:val="1"/>
      <w:marLeft w:val="0"/>
      <w:marRight w:val="0"/>
      <w:marTop w:val="0"/>
      <w:marBottom w:val="0"/>
      <w:divBdr>
        <w:top w:val="none" w:sz="0" w:space="0" w:color="auto"/>
        <w:left w:val="none" w:sz="0" w:space="0" w:color="auto"/>
        <w:bottom w:val="none" w:sz="0" w:space="0" w:color="auto"/>
        <w:right w:val="none" w:sz="0" w:space="0" w:color="auto"/>
      </w:divBdr>
    </w:div>
    <w:div w:id="445199084">
      <w:bodyDiv w:val="1"/>
      <w:marLeft w:val="0"/>
      <w:marRight w:val="0"/>
      <w:marTop w:val="0"/>
      <w:marBottom w:val="0"/>
      <w:divBdr>
        <w:top w:val="none" w:sz="0" w:space="0" w:color="auto"/>
        <w:left w:val="none" w:sz="0" w:space="0" w:color="auto"/>
        <w:bottom w:val="none" w:sz="0" w:space="0" w:color="auto"/>
        <w:right w:val="none" w:sz="0" w:space="0" w:color="auto"/>
      </w:divBdr>
    </w:div>
    <w:div w:id="517696206">
      <w:bodyDiv w:val="1"/>
      <w:marLeft w:val="0"/>
      <w:marRight w:val="0"/>
      <w:marTop w:val="0"/>
      <w:marBottom w:val="0"/>
      <w:divBdr>
        <w:top w:val="none" w:sz="0" w:space="0" w:color="auto"/>
        <w:left w:val="none" w:sz="0" w:space="0" w:color="auto"/>
        <w:bottom w:val="none" w:sz="0" w:space="0" w:color="auto"/>
        <w:right w:val="none" w:sz="0" w:space="0" w:color="auto"/>
      </w:divBdr>
    </w:div>
    <w:div w:id="635258524">
      <w:bodyDiv w:val="1"/>
      <w:marLeft w:val="0"/>
      <w:marRight w:val="0"/>
      <w:marTop w:val="0"/>
      <w:marBottom w:val="0"/>
      <w:divBdr>
        <w:top w:val="none" w:sz="0" w:space="0" w:color="auto"/>
        <w:left w:val="none" w:sz="0" w:space="0" w:color="auto"/>
        <w:bottom w:val="none" w:sz="0" w:space="0" w:color="auto"/>
        <w:right w:val="none" w:sz="0" w:space="0" w:color="auto"/>
      </w:divBdr>
    </w:div>
    <w:div w:id="688336074">
      <w:bodyDiv w:val="1"/>
      <w:marLeft w:val="0"/>
      <w:marRight w:val="0"/>
      <w:marTop w:val="0"/>
      <w:marBottom w:val="0"/>
      <w:divBdr>
        <w:top w:val="none" w:sz="0" w:space="0" w:color="auto"/>
        <w:left w:val="none" w:sz="0" w:space="0" w:color="auto"/>
        <w:bottom w:val="none" w:sz="0" w:space="0" w:color="auto"/>
        <w:right w:val="none" w:sz="0" w:space="0" w:color="auto"/>
      </w:divBdr>
    </w:div>
    <w:div w:id="738286223">
      <w:bodyDiv w:val="1"/>
      <w:marLeft w:val="0"/>
      <w:marRight w:val="0"/>
      <w:marTop w:val="0"/>
      <w:marBottom w:val="0"/>
      <w:divBdr>
        <w:top w:val="none" w:sz="0" w:space="0" w:color="auto"/>
        <w:left w:val="none" w:sz="0" w:space="0" w:color="auto"/>
        <w:bottom w:val="none" w:sz="0" w:space="0" w:color="auto"/>
        <w:right w:val="none" w:sz="0" w:space="0" w:color="auto"/>
      </w:divBdr>
    </w:div>
    <w:div w:id="973293415">
      <w:bodyDiv w:val="1"/>
      <w:marLeft w:val="0"/>
      <w:marRight w:val="0"/>
      <w:marTop w:val="0"/>
      <w:marBottom w:val="0"/>
      <w:divBdr>
        <w:top w:val="none" w:sz="0" w:space="0" w:color="auto"/>
        <w:left w:val="none" w:sz="0" w:space="0" w:color="auto"/>
        <w:bottom w:val="none" w:sz="0" w:space="0" w:color="auto"/>
        <w:right w:val="none" w:sz="0" w:space="0" w:color="auto"/>
      </w:divBdr>
      <w:divsChild>
        <w:div w:id="774599943">
          <w:marLeft w:val="0"/>
          <w:marRight w:val="0"/>
          <w:marTop w:val="0"/>
          <w:marBottom w:val="0"/>
          <w:divBdr>
            <w:top w:val="none" w:sz="0" w:space="0" w:color="auto"/>
            <w:left w:val="none" w:sz="0" w:space="0" w:color="auto"/>
            <w:bottom w:val="none" w:sz="0" w:space="0" w:color="auto"/>
            <w:right w:val="none" w:sz="0" w:space="0" w:color="auto"/>
          </w:divBdr>
          <w:divsChild>
            <w:div w:id="502211180">
              <w:marLeft w:val="0"/>
              <w:marRight w:val="0"/>
              <w:marTop w:val="0"/>
              <w:marBottom w:val="0"/>
              <w:divBdr>
                <w:top w:val="none" w:sz="0" w:space="0" w:color="auto"/>
                <w:left w:val="none" w:sz="0" w:space="0" w:color="auto"/>
                <w:bottom w:val="none" w:sz="0" w:space="0" w:color="auto"/>
                <w:right w:val="none" w:sz="0" w:space="0" w:color="auto"/>
              </w:divBdr>
              <w:divsChild>
                <w:div w:id="45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5843">
      <w:bodyDiv w:val="1"/>
      <w:marLeft w:val="0"/>
      <w:marRight w:val="0"/>
      <w:marTop w:val="0"/>
      <w:marBottom w:val="0"/>
      <w:divBdr>
        <w:top w:val="none" w:sz="0" w:space="0" w:color="auto"/>
        <w:left w:val="none" w:sz="0" w:space="0" w:color="auto"/>
        <w:bottom w:val="none" w:sz="0" w:space="0" w:color="auto"/>
        <w:right w:val="none" w:sz="0" w:space="0" w:color="auto"/>
      </w:divBdr>
    </w:div>
    <w:div w:id="1063531350">
      <w:bodyDiv w:val="1"/>
      <w:marLeft w:val="0"/>
      <w:marRight w:val="0"/>
      <w:marTop w:val="0"/>
      <w:marBottom w:val="0"/>
      <w:divBdr>
        <w:top w:val="none" w:sz="0" w:space="0" w:color="auto"/>
        <w:left w:val="none" w:sz="0" w:space="0" w:color="auto"/>
        <w:bottom w:val="none" w:sz="0" w:space="0" w:color="auto"/>
        <w:right w:val="none" w:sz="0" w:space="0" w:color="auto"/>
      </w:divBdr>
    </w:div>
    <w:div w:id="1127772214">
      <w:bodyDiv w:val="1"/>
      <w:marLeft w:val="0"/>
      <w:marRight w:val="0"/>
      <w:marTop w:val="0"/>
      <w:marBottom w:val="0"/>
      <w:divBdr>
        <w:top w:val="none" w:sz="0" w:space="0" w:color="auto"/>
        <w:left w:val="none" w:sz="0" w:space="0" w:color="auto"/>
        <w:bottom w:val="none" w:sz="0" w:space="0" w:color="auto"/>
        <w:right w:val="none" w:sz="0" w:space="0" w:color="auto"/>
      </w:divBdr>
    </w:div>
    <w:div w:id="1193301696">
      <w:bodyDiv w:val="1"/>
      <w:marLeft w:val="0"/>
      <w:marRight w:val="0"/>
      <w:marTop w:val="0"/>
      <w:marBottom w:val="0"/>
      <w:divBdr>
        <w:top w:val="none" w:sz="0" w:space="0" w:color="auto"/>
        <w:left w:val="none" w:sz="0" w:space="0" w:color="auto"/>
        <w:bottom w:val="none" w:sz="0" w:space="0" w:color="auto"/>
        <w:right w:val="none" w:sz="0" w:space="0" w:color="auto"/>
      </w:divBdr>
    </w:div>
    <w:div w:id="1313172668">
      <w:bodyDiv w:val="1"/>
      <w:marLeft w:val="0"/>
      <w:marRight w:val="0"/>
      <w:marTop w:val="0"/>
      <w:marBottom w:val="0"/>
      <w:divBdr>
        <w:top w:val="none" w:sz="0" w:space="0" w:color="auto"/>
        <w:left w:val="none" w:sz="0" w:space="0" w:color="auto"/>
        <w:bottom w:val="none" w:sz="0" w:space="0" w:color="auto"/>
        <w:right w:val="none" w:sz="0" w:space="0" w:color="auto"/>
      </w:divBdr>
    </w:div>
    <w:div w:id="1409501092">
      <w:bodyDiv w:val="1"/>
      <w:marLeft w:val="0"/>
      <w:marRight w:val="0"/>
      <w:marTop w:val="0"/>
      <w:marBottom w:val="0"/>
      <w:divBdr>
        <w:top w:val="none" w:sz="0" w:space="0" w:color="auto"/>
        <w:left w:val="none" w:sz="0" w:space="0" w:color="auto"/>
        <w:bottom w:val="none" w:sz="0" w:space="0" w:color="auto"/>
        <w:right w:val="none" w:sz="0" w:space="0" w:color="auto"/>
      </w:divBdr>
    </w:div>
    <w:div w:id="1643971269">
      <w:bodyDiv w:val="1"/>
      <w:marLeft w:val="0"/>
      <w:marRight w:val="0"/>
      <w:marTop w:val="0"/>
      <w:marBottom w:val="0"/>
      <w:divBdr>
        <w:top w:val="none" w:sz="0" w:space="0" w:color="auto"/>
        <w:left w:val="none" w:sz="0" w:space="0" w:color="auto"/>
        <w:bottom w:val="none" w:sz="0" w:space="0" w:color="auto"/>
        <w:right w:val="none" w:sz="0" w:space="0" w:color="auto"/>
      </w:divBdr>
    </w:div>
    <w:div w:id="1740126657">
      <w:bodyDiv w:val="1"/>
      <w:marLeft w:val="0"/>
      <w:marRight w:val="0"/>
      <w:marTop w:val="0"/>
      <w:marBottom w:val="0"/>
      <w:divBdr>
        <w:top w:val="none" w:sz="0" w:space="0" w:color="auto"/>
        <w:left w:val="none" w:sz="0" w:space="0" w:color="auto"/>
        <w:bottom w:val="none" w:sz="0" w:space="0" w:color="auto"/>
        <w:right w:val="none" w:sz="0" w:space="0" w:color="auto"/>
      </w:divBdr>
    </w:div>
    <w:div w:id="1952855946">
      <w:bodyDiv w:val="1"/>
      <w:marLeft w:val="0"/>
      <w:marRight w:val="0"/>
      <w:marTop w:val="0"/>
      <w:marBottom w:val="0"/>
      <w:divBdr>
        <w:top w:val="none" w:sz="0" w:space="0" w:color="auto"/>
        <w:left w:val="none" w:sz="0" w:space="0" w:color="auto"/>
        <w:bottom w:val="none" w:sz="0" w:space="0" w:color="auto"/>
        <w:right w:val="none" w:sz="0" w:space="0" w:color="auto"/>
      </w:divBdr>
    </w:div>
    <w:div w:id="2046901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9A328-3414-4704-B316-F396396B8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34008</Words>
  <Characters>193848</Characters>
  <Application>Microsoft Office Word</Application>
  <DocSecurity>0</DocSecurity>
  <Lines>1615</Lines>
  <Paragraphs>454</Paragraphs>
  <ScaleCrop>false</ScaleCrop>
  <HeadingPairs>
    <vt:vector size="2" baseType="variant">
      <vt:variant>
        <vt:lpstr>Title</vt:lpstr>
      </vt:variant>
      <vt:variant>
        <vt:i4>1</vt:i4>
      </vt:variant>
    </vt:vector>
  </HeadingPairs>
  <TitlesOfParts>
    <vt:vector size="1" baseType="lpstr">
      <vt:lpstr/>
    </vt:vector>
  </TitlesOfParts>
  <Company>Province of British Columbia</Company>
  <LinksUpToDate>false</LinksUpToDate>
  <CharactersWithSpaces>227402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Clayton Lamb</dc:creator>
  <cp:lastModifiedBy>Clayton Lamb</cp:lastModifiedBy>
  <cp:revision>5</cp:revision>
  <dcterms:created xsi:type="dcterms:W3CDTF">2023-07-19T21:49:00Z</dcterms:created>
  <dcterms:modified xsi:type="dcterms:W3CDTF">2023-07-19T21:50:00Z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id="LDULi9m4"/&gt;&lt;style id="http://www.zotero.org/styles/ecological-applications" hasBibliography="1" bibliographyStyleHasBeenSet="1"/&gt;&lt;prefs&gt;&lt;pref name="fieldType" value="Field"/&gt;&lt;/prefs&gt;&lt;/data&gt;</vt:lpwstr>
  </property>
</Properties>
</file>